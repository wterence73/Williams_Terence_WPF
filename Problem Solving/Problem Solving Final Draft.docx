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customXmlInsRangeStart w:id="0" w:author="Terence Williams" w:date="2014-10-31T01:03:00Z"/>
    <w:sdt>
      <w:sdtPr>
        <w:rPr>
          <w:rFonts w:ascii="Cambria" w:hAnsi="Cambria"/>
          <w:b/>
          <w:noProof/>
          <w:color w:val="1D5A85"/>
          <w:sz w:val="7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id w:val="-829666262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i/>
          <w:noProof w:val="0"/>
          <w:color w:val="auto"/>
          <w:sz w:val="24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sdtEndPr>
      <w:sdtContent>
        <w:customXmlInsRangeEnd w:id="0"/>
        <w:p w14:paraId="16A9C706" w14:textId="46DDB9F7" w:rsidR="00795254" w:rsidRDefault="00795254">
          <w:pPr>
            <w:spacing w:before="480" w:after="240"/>
            <w:ind w:left="-720" w:right="-720"/>
            <w:jc w:val="center"/>
            <w:rPr>
              <w:ins w:id="1" w:author="Terence Williams" w:date="2014-10-31T01:03:00Z"/>
              <w:rFonts w:ascii="Cambria" w:hAnsi="Cambria"/>
              <w:b/>
              <w:noProof/>
              <w:color w:val="1D5A85"/>
              <w:sz w:val="72"/>
              <w14:shadow w14:blurRad="0" w14:dist="25400" w14:dir="2700000" w14:sx="0" w14:sy="0" w14:kx="0" w14:ky="0" w14:algn="none">
                <w14:srgbClr w14:val="000000">
                  <w14:alpha w14:val="50000"/>
                </w14:srgbClr>
              </w14:shadow>
              <w14:textOutline w14:w="9525" w14:cap="flat" w14:cmpd="sng" w14:algn="ctr">
                <w14:solidFill>
                  <w14:schemeClr w14:val="bg1">
                    <w14:alpha w14:val="50000"/>
                    <w14:lumMod w14:val="75000"/>
                  </w14:schemeClr>
                </w14:solidFill>
                <w14:prstDash w14:val="solid"/>
                <w14:round/>
              </w14:textOutline>
            </w:rPr>
          </w:pPr>
          <w:ins w:id="2" w:author="Terence Williams" w:date="2014-10-31T01:03:00Z">
            <w:r>
              <w:rPr>
                <w:rFonts w:ascii="Cambria" w:hAnsi="Cambria"/>
                <w:b/>
                <w:noProof/>
                <w:color w:val="1D5A85"/>
                <w:sz w:val="72"/>
              </w:rPr>
              <mc:AlternateContent>
                <mc:Choice Requires="wpg">
                  <w:drawing>
                    <wp:anchor distT="0" distB="0" distL="114300" distR="114300" simplePos="0" relativeHeight="251659264" behindDoc="1" locked="0" layoutInCell="1" allowOverlap="1" wp14:anchorId="5828D4ED" wp14:editId="5F419EAC">
                      <wp:simplePos x="0" y="0"/>
                      <wp:positionH relativeFrom="page">
                        <wp:posOffset>365760</wp:posOffset>
                      </wp:positionH>
                      <wp:positionV relativeFrom="page">
                        <wp:posOffset>365760</wp:posOffset>
                      </wp:positionV>
                      <wp:extent cx="7049135" cy="9329420"/>
                      <wp:effectExtent l="0" t="0" r="12065" b="0"/>
                      <wp:wrapNone/>
                      <wp:docPr id="46" name="Group 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049135" cy="9329420"/>
                                <a:chOff x="576" y="576"/>
                                <a:chExt cx="11101" cy="1469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" name="Picture 28" descr="Paper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97" t="1077" r="3616" b="58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76" y="576"/>
                                  <a:ext cx="11075" cy="14692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8" name="Picture 31" descr="Layer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218" r="1181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80" y="8235"/>
                                  <a:ext cx="11097" cy="7020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" name="Picture 29" descr="Layer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059" r="1430" b="5333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80" y="12006"/>
                                  <a:ext cx="11097" cy="3262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" name="Picture 27" descr="Layer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015" t="7317" r="1624" b="7317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80" y="13680"/>
                                  <a:ext cx="11097" cy="1575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64" o:spid="_x0000_s1026" style="position:absolute;margin-left:28.8pt;margin-top:28.8pt;width:555.05pt;height:734.6pt;z-index:-251657216;mso-position-horizontal-relative:page;mso-position-vertical-relative:page" coordorigin="576,576" coordsize="11101,14692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28" o:spid="_x0000_s1027" type="#_x0000_t75" alt="Paper" style="position:absolute;left:576;top:576;width:11075;height:1469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Y8&#10;GjPBAAAA2wAAAA8AAABkcnMvZG93bnJldi54bWxEj0uLAjEQhO8L/ofQgrc1o4iPWaOIIHoRn+y5&#10;mfROhp10xknU8d8bQfBYVNVX1HTe2FLcqPaFYwW9bgKCOHO64FzB+bT6HoPwAVlj6ZgUPMjDfNb6&#10;mmKq3Z0PdDuGXEQI+xQVmBCqVEqfGbLou64ijt6fqy2GKOtc6hrvEW5L2U+SobRYcFwwWNHSUPZ/&#10;vFoFcn+YbPu7sXmcqSFpfteXXr5WqtNuFj8gAjXhE363N1rBYASvL/EHyNkT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DY8GjPBAAAA2wAAAA8AAAAAAAAAAAAAAAAAnAIAAGRy&#10;cy9kb3ducmV2LnhtbFBLBQYAAAAABAAEAPcAAACKAwAAAAA=&#10;">
                        <v:imagedata r:id="rId11" o:title="Paper" croptop="706f" cropbottom="385f" cropleft="1112f" cropright="2370f"/>
                      </v:shape>
                      <v:shape id="Picture 31" o:spid="_x0000_s1028" type="#_x0000_t75" alt="Layer" style="position:absolute;left:580;top:8235;width:11097;height:70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gh&#10;J8PBAAAA2wAAAA8AAABkcnMvZG93bnJldi54bWxET82KwjAQvgu+QxhhL7KmLiJuNYqICx4WweoD&#10;DM3YVptJTbLa7dObg+Dx4/tfrFpTizs5X1lWMB4lIIhzqysuFJyOP58zED4ga6wtk4J/8rBa9nsL&#10;TLV98IHuWShEDGGfooIyhCaV0uclGfQj2xBH7mydwRChK6R2+IjhppZfSTKVBiuODSU2tCkpv2Z/&#10;RsHuuHZds739hq64bbrvyz45DEmpj0G7noMI1Ia3+OXeaQWTODZ+iT9ALp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NghJ8PBAAAA2wAAAA8AAAAAAAAAAAAAAAAAnAIAAGRy&#10;cy9kb3ducmV2LnhtbFBLBQYAAAAABAAEAPcAAACKAwAAAAA=&#10;">
                        <v:imagedata r:id="rId12" o:title="Layer" cropleft="798f" cropright="774f"/>
                      </v:shape>
                      <v:shape id="Picture 29" o:spid="_x0000_s1029" type="#_x0000_t75" alt="Layer3" style="position:absolute;left:580;top:12006;width:11097;height:326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9i&#10;6N7EAAAA2wAAAA8AAABkcnMvZG93bnJldi54bWxEj9FqwkAURN8F/2G5Ql9K3ViKpqmrqBBoS18a&#10;/YDL7m0Szd4N2TWJf98tFHwcZuYMs96OthE9db52rGAxT0AQa2dqLhWcjvlTCsIHZIONY1JwIw/b&#10;zXSyxsy4gb+pL0IpIoR9hgqqENpMSq8rsujnriWO3o/rLIYou1KaDocIt418TpKltFhzXKiwpUNF&#10;+lJcrYJHtzzfNH61/vNjtd/leVr7k1bqYTbu3kAEGsM9/N9+NwpeXuHvS/wBcvML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9i6N7EAAAA2wAAAA8AAAAAAAAAAAAAAAAAnAIA&#10;AGRycy9kb3ducmV2LnhtbFBLBQYAAAAABAAEAPcAAACNAwAAAAA=&#10;">
                        <v:imagedata r:id="rId13" o:title="Layer3" cropbottom="3495f" cropleft="694f" cropright="937f"/>
                      </v:shape>
                      <v:shape id="Picture 27" o:spid="_x0000_s1030" type="#_x0000_t75" alt="Layer2" style="position:absolute;left:580;top:13680;width:11097;height:15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TP&#10;i6O/AAAA2wAAAA8AAABkcnMvZG93bnJldi54bWxET01rwkAQvRf8D8sIvdWNLQaJrqKC4NXYFr0N&#10;2TEJZmdDdpvEf985FHp8vO/1dnSN6qkLtWcD81kCirjwtubSwOfl+LYEFSKyxcYzGXhSgO1m8rLG&#10;zPqBz9TnsVQSwiFDA1WMbaZ1KCpyGGa+JRbu7juHUWBXatvhIOGu0e9JkmqHNUtDhS0dKioe+Y8z&#10;IGOKj8thGL52/S1dXPN9+u1GY16n424FKtIY/8V/7pM1sJD18kV+gN78Ag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BEz4ujvwAAANsAAAAPAAAAAAAAAAAAAAAAAJwCAABkcnMv&#10;ZG93bnJldi54bWxQSwUGAAAAAAQABAD3AAAAiAMAAAAA&#10;">
                        <v:imagedata r:id="rId14" o:title="Layer2" croptop="4795f" cropbottom="4795f" cropleft="665f" cropright="1064f"/>
                      </v:shape>
                      <w10:wrap anchorx="page" anchory="page"/>
                    </v:group>
                  </w:pict>
                </mc:Fallback>
              </mc:AlternateContent>
            </w:r>
          </w:ins>
          <w:customXmlInsRangeStart w:id="3" w:author="Terence Williams" w:date="2014-10-31T01:03:00Z"/>
          <w:sdt>
            <w:sdtPr>
              <w:rPr>
                <w:rFonts w:ascii="Cambria" w:hAnsi="Cambria"/>
                <w:b/>
                <w:noProof/>
                <w:color w:val="1D5A85"/>
                <w:sz w:val="72"/>
                <w14:shadow w14:blurRad="0" w14:dist="25400" w14:dir="2700000" w14:sx="0" w14:sy="0" w14:kx="0" w14:ky="0" w14:algn="none">
                  <w14:srgbClr w14:val="000000">
                    <w14:alpha w14:val="50000"/>
                  </w14:srgbClr>
                </w14:shadow>
                <w14:textOutline w14:w="9525" w14:cap="flat" w14:cmpd="sng" w14:algn="ctr">
                  <w14:solidFill>
                    <w14:schemeClr w14:val="bg1">
                      <w14:alpha w14:val="50000"/>
                      <w14:lumMod w14:val="75000"/>
                    </w14:schemeClr>
                  </w14:solidFill>
                  <w14:prstDash w14:val="solid"/>
                  <w14:round/>
                </w14:textOutline>
              </w:rPr>
              <w:alias w:val="Title"/>
              <w:id w:val="617452910"/>
              <w:placeholder>
                <w:docPart w:val="3257F67E2ED8F64F93849646EB30CECF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customXmlInsRangeEnd w:id="3"/>
              <w:ins w:id="4" w:author="Terence Williams" w:date="2014-10-31T01:04:00Z">
                <w:r>
                  <w:rPr>
                    <w:rFonts w:ascii="Cambria" w:hAnsi="Cambria"/>
                    <w:b/>
                    <w:noProof/>
                    <w:color w:val="1D5A85"/>
                    <w:sz w:val="72"/>
                    <w14:shadow w14:blurRad="0" w14:dist="25400" w14:dir="2700000" w14:sx="0" w14:sy="0" w14:kx="0" w14:ky="0" w14:algn="none">
                      <w14:srgbClr w14:val="000000">
                        <w14:alpha w14:val="50000"/>
                      </w14:srgbClr>
                    </w14:shadow>
                    <w14:textOutline w14:w="9525" w14:cap="flat" w14:cmpd="sng" w14:algn="ctr">
                      <w14:solidFill>
                        <w14:schemeClr w14:val="bg1">
                          <w14:alpha w14:val="50000"/>
                          <w14:lumMod w14:val="75000"/>
                        </w14:schemeClr>
                      </w14:solidFill>
                      <w14:prstDash w14:val="solid"/>
                      <w14:round/>
                    </w14:textOutline>
                  </w:rPr>
                  <w:t>Problem Solving</w:t>
                </w:r>
              </w:ins>
              <w:customXmlInsRangeStart w:id="5" w:author="Terence Williams" w:date="2014-10-31T01:03:00Z"/>
            </w:sdtContent>
          </w:sdt>
          <w:customXmlInsRangeEnd w:id="5"/>
        </w:p>
        <w:p w14:paraId="0A44EB54" w14:textId="2F5E16EB" w:rsidR="00795254" w:rsidRDefault="00795254">
          <w:pPr>
            <w:spacing w:after="480"/>
            <w:ind w:left="-720" w:right="-720"/>
            <w:jc w:val="center"/>
            <w:rPr>
              <w:ins w:id="6" w:author="Terence Williams" w:date="2014-10-31T01:03:00Z"/>
              <w:rFonts w:ascii="Cambria" w:eastAsiaTheme="majorEastAsia" w:hAnsi="Cambria" w:cstheme="majorBidi"/>
              <w:b/>
              <w:color w:val="528AD1"/>
              <w:sz w:val="44"/>
              <w:szCs w:val="44"/>
              <w14:shadow w14:blurRad="0" w14:dist="25400" w14:dir="2700000" w14:sx="0" w14:sy="0" w14:kx="0" w14:ky="0" w14:algn="none">
                <w14:srgbClr w14:val="000000">
                  <w14:alpha w14:val="50000"/>
                </w14:srgbClr>
              </w14:shadow>
              <w14:textOutline w14:w="9525" w14:cap="flat" w14:cmpd="sng" w14:algn="ctr">
                <w14:solidFill>
                  <w14:schemeClr w14:val="bg1">
                    <w14:alpha w14:val="50000"/>
                    <w14:lumMod w14:val="75000"/>
                  </w14:schemeClr>
                </w14:solidFill>
                <w14:prstDash w14:val="solid"/>
                <w14:round/>
              </w14:textOutline>
            </w:rPr>
          </w:pPr>
          <w:customXmlInsRangeStart w:id="7" w:author="Terence Williams" w:date="2014-10-31T01:03:00Z"/>
          <w:sdt>
            <w:sdtPr>
              <w:rPr>
                <w:rFonts w:ascii="Cambria" w:eastAsiaTheme="majorEastAsia" w:hAnsi="Cambria" w:cstheme="majorBidi"/>
                <w:b/>
                <w:color w:val="528AD1"/>
                <w:sz w:val="44"/>
                <w:szCs w:val="44"/>
                <w14:shadow w14:blurRad="0" w14:dist="25400" w14:dir="2700000" w14:sx="0" w14:sy="0" w14:kx="0" w14:ky="0" w14:algn="none">
                  <w14:srgbClr w14:val="000000">
                    <w14:alpha w14:val="50000"/>
                  </w14:srgbClr>
                </w14:shadow>
                <w14:textOutline w14:w="9525" w14:cap="flat" w14:cmpd="sng" w14:algn="ctr">
                  <w14:solidFill>
                    <w14:schemeClr w14:val="bg1">
                      <w14:alpha w14:val="50000"/>
                      <w14:lumMod w14:val="75000"/>
                    </w14:schemeClr>
                  </w14:solidFill>
                  <w14:prstDash w14:val="solid"/>
                  <w14:round/>
                </w14:textOutline>
              </w:rPr>
              <w:alias w:val="Subtitle"/>
              <w:id w:val="617452911"/>
              <w:placeholder>
                <w:docPart w:val="D4DAA92A9FD9224DAF1AA40781A3BBDA"/>
              </w:placeholder>
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<w:text/>
            </w:sdtPr>
            <w:sdtContent>
              <w:customXmlInsRangeEnd w:id="7"/>
              <w:ins w:id="8" w:author="Terence Williams" w:date="2014-10-31T01:04:00Z">
                <w:r>
                  <w:rPr>
                    <w:rFonts w:ascii="Cambria" w:eastAsiaTheme="majorEastAsia" w:hAnsi="Cambria" w:cstheme="majorBidi"/>
                    <w:b/>
                    <w:color w:val="528AD1"/>
                    <w:sz w:val="44"/>
                    <w:szCs w:val="44"/>
                    <w14:shadow w14:blurRad="0" w14:dist="25400" w14:dir="2700000" w14:sx="0" w14:sy="0" w14:kx="0" w14:ky="0" w14:algn="none">
                      <w14:srgbClr w14:val="000000">
                        <w14:alpha w14:val="50000"/>
                      </w14:srgbClr>
                    </w14:shadow>
                    <w14:textOutline w14:w="9525" w14:cap="flat" w14:cmpd="sng" w14:algn="ctr">
                      <w14:solidFill>
                        <w14:schemeClr w14:val="bg1">
                          <w14:alpha w14:val="50000"/>
                          <w14:lumMod w14:val="75000"/>
                        </w14:schemeClr>
                      </w14:solidFill>
                      <w14:prstDash w14:val="solid"/>
                      <w14:round/>
                    </w14:textOutline>
                  </w:rPr>
                  <w:t>October 30, 2014</w:t>
                </w:r>
              </w:ins>
              <w:customXmlInsRangeStart w:id="9" w:author="Terence Williams" w:date="2014-10-31T01:03:00Z"/>
            </w:sdtContent>
          </w:sdt>
          <w:customXmlInsRangeEnd w:id="9"/>
        </w:p>
        <w:p w14:paraId="1104A732" w14:textId="2F080562" w:rsidR="00795254" w:rsidRDefault="00795254">
          <w:pPr>
            <w:spacing w:after="240"/>
            <w:ind w:left="-720" w:right="-720"/>
            <w:jc w:val="center"/>
            <w:rPr>
              <w:ins w:id="10" w:author="Terence Williams" w:date="2014-10-31T01:03:00Z"/>
              <w:b/>
              <w:bCs/>
              <w:color w:val="223D5E"/>
            </w:rPr>
          </w:pPr>
          <w:customXmlInsRangeStart w:id="11" w:author="Terence Williams" w:date="2014-10-31T01:03:00Z"/>
          <w:sdt>
            <w:sdtPr>
              <w:rPr>
                <w:b/>
                <w:bCs/>
                <w:color w:val="223D5E"/>
              </w:rPr>
              <w:alias w:val="Author"/>
              <w:id w:val="617452912"/>
              <w:placeholder>
                <w:docPart w:val="56E39BEDFFBADA4F9D23339DD50713F8"/>
              </w:placeholder>
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<w:text/>
            </w:sdtPr>
            <w:sdtContent>
              <w:customXmlInsRangeEnd w:id="11"/>
              <w:ins w:id="12" w:author="Terence Williams" w:date="2014-10-31T01:03:00Z">
                <w:r>
                  <w:rPr>
                    <w:b/>
                    <w:bCs/>
                    <w:color w:val="223D5E"/>
                  </w:rPr>
                  <w:t>Terence Williams</w:t>
                </w:r>
              </w:ins>
              <w:customXmlInsRangeStart w:id="13" w:author="Terence Williams" w:date="2014-10-31T01:03:00Z"/>
            </w:sdtContent>
          </w:sdt>
          <w:customXmlInsRangeEnd w:id="13"/>
        </w:p>
        <w:p w14:paraId="7A8EED0C" w14:textId="5B9241E4" w:rsidR="00795254" w:rsidRDefault="00795254">
          <w:pPr>
            <w:rPr>
              <w:ins w:id="14" w:author="Terence Williams" w:date="2014-10-31T01:03:00Z"/>
              <w:rFonts w:eastAsiaTheme="majorEastAsia"/>
            </w:rPr>
          </w:pPr>
          <w:ins w:id="15" w:author="Terence Williams" w:date="2014-10-31T01:08:00Z">
            <w:r>
              <w:rPr>
                <w:rFonts w:eastAsiaTheme="major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14F6BEAB" wp14:editId="2DB0D9AB">
                      <wp:simplePos x="0" y="0"/>
                      <wp:positionH relativeFrom="column">
                        <wp:posOffset>2057400</wp:posOffset>
                      </wp:positionH>
                      <wp:positionV relativeFrom="paragraph">
                        <wp:posOffset>100965</wp:posOffset>
                      </wp:positionV>
                      <wp:extent cx="1257300" cy="342900"/>
                      <wp:effectExtent l="0" t="0" r="0" b="12700"/>
                      <wp:wrapSquare wrapText="bothSides"/>
                      <wp:docPr id="1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57300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0BFAC1C" w14:textId="749B32DC" w:rsidR="00795254" w:rsidRPr="0070556A" w:rsidRDefault="0070556A">
                                  <w:pPr>
                                    <w:rPr>
                                      <w:b/>
                                      <w:rPrChange w:id="16" w:author="Terence Williams" w:date="2014-10-31T01:09:00Z">
                                        <w:rPr/>
                                      </w:rPrChange>
                                    </w:rPr>
                                  </w:pPr>
                                  <w:ins w:id="17" w:author="Terence Williams" w:date="2014-10-31T01:08:00Z">
                                    <w:r w:rsidRPr="0070556A">
                                      <w:rPr>
                                        <w:b/>
                                        <w:rPrChange w:id="18" w:author="Terence Williams" w:date="2014-10-31T01:09:00Z">
                                          <w:rPr/>
                                        </w:rPrChange>
                                      </w:rPr>
                                      <w:t>Class Section: 1</w:t>
                                    </w:r>
                                  </w:ins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 Box 1" o:spid="_x0000_s1026" type="#_x0000_t202" style="position:absolute;margin-left:162pt;margin-top:7.95pt;width:99pt;height:2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" filled="f" stroked="f">
                      <v:textbox>
                        <w:txbxContent>
                          <w:p w14:paraId="10BFAC1C" w14:textId="749B32DC" w:rsidR="00795254" w:rsidRPr="0070556A" w:rsidRDefault="0070556A">
                            <w:pPr>
                              <w:rPr>
                                <w:b/>
                                <w:rPrChange w:id="19" w:author="Terence Williams" w:date="2014-10-31T01:09:00Z">
                                  <w:rPr/>
                                </w:rPrChange>
                              </w:rPr>
                            </w:pPr>
                            <w:ins w:id="20" w:author="Terence Williams" w:date="2014-10-31T01:08:00Z">
                              <w:r w:rsidRPr="0070556A">
                                <w:rPr>
                                  <w:b/>
                                  <w:rPrChange w:id="21" w:author="Terence Williams" w:date="2014-10-31T01:09:00Z">
                                    <w:rPr/>
                                  </w:rPrChange>
                                </w:rPr>
                                <w:t>Class Section: 1</w:t>
                              </w:r>
                            </w:ins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ins>
        </w:p>
        <w:p w14:paraId="57CE0BDB" w14:textId="4C11B90A" w:rsidR="00795254" w:rsidRDefault="00795254">
          <w:pPr>
            <w:rPr>
              <w:ins w:id="22" w:author="Terence Williams" w:date="2014-10-31T01:03:00Z"/>
              <w:rFonts w:ascii="Times New Roman" w:hAnsi="Times New Roman" w:cs="Times New Roman"/>
              <w:b/>
              <w:i/>
            </w:rPr>
          </w:pPr>
          <w:ins w:id="23" w:author="Terence Williams" w:date="2014-10-31T01:03:00Z">
            <w:r>
              <w:rPr>
                <w:rFonts w:ascii="Times New Roman" w:hAnsi="Times New Roman" w:cs="Times New Roman"/>
                <w:b/>
                <w:i/>
              </w:rPr>
              <w:br w:type="page"/>
            </w:r>
          </w:ins>
        </w:p>
        <w:customXmlInsRangeStart w:id="24" w:author="Terence Williams" w:date="2014-10-31T01:03:00Z"/>
      </w:sdtContent>
    </w:sdt>
    <w:customXmlInsRangeEnd w:id="24"/>
    <w:p w14:paraId="3B968A7C" w14:textId="20076C2F" w:rsidR="00DB47A9" w:rsidRPr="00795254" w:rsidRDefault="00D318C2" w:rsidP="00795254">
      <w:pPr>
        <w:jc w:val="center"/>
        <w:rPr>
          <w:rFonts w:ascii="Times New Roman" w:hAnsi="Times New Roman" w:cs="Times New Roman"/>
          <w:b/>
          <w:i/>
          <w:rPrChange w:id="25" w:author="Terence Williams" w:date="2014-10-31T01:00:00Z">
            <w:rPr>
              <w:rFonts w:ascii="Times New Roman" w:hAnsi="Times New Roman" w:cs="Times New Roman"/>
            </w:rPr>
          </w:rPrChange>
        </w:rPr>
        <w:pPrChange w:id="26" w:author="Terence Williams" w:date="2014-10-31T01:00:00Z">
          <w:pPr/>
        </w:pPrChange>
      </w:pPr>
      <w:r w:rsidRPr="00795254">
        <w:rPr>
          <w:rFonts w:ascii="Times New Roman" w:hAnsi="Times New Roman" w:cs="Times New Roman"/>
          <w:b/>
          <w:i/>
          <w:rPrChange w:id="27" w:author="Terence Williams" w:date="2014-10-31T01:00:00Z">
            <w:rPr>
              <w:rFonts w:ascii="Times New Roman" w:hAnsi="Times New Roman" w:cs="Times New Roman"/>
            </w:rPr>
          </w:rPrChange>
        </w:rPr>
        <w:t>A Cat, a Parrot, and a Bag of Seed:</w:t>
      </w:r>
    </w:p>
    <w:p w14:paraId="194B9BFA" w14:textId="77777777" w:rsidR="00D318C2" w:rsidRPr="004E09C6" w:rsidRDefault="00D318C2">
      <w:pPr>
        <w:rPr>
          <w:rFonts w:ascii="Times New Roman" w:hAnsi="Times New Roman" w:cs="Times New Roman"/>
        </w:rPr>
      </w:pPr>
    </w:p>
    <w:p w14:paraId="04AB9300" w14:textId="77777777" w:rsidR="00D318C2" w:rsidRPr="00795254" w:rsidRDefault="00D318C2">
      <w:pPr>
        <w:rPr>
          <w:rFonts w:ascii="Times New Roman" w:hAnsi="Times New Roman" w:cs="Times New Roman"/>
          <w:b/>
          <w:i/>
          <w:rPrChange w:id="28" w:author="Terence Williams" w:date="2014-10-31T01:03:00Z">
            <w:rPr>
              <w:rFonts w:ascii="Times New Roman" w:hAnsi="Times New Roman" w:cs="Times New Roman"/>
            </w:rPr>
          </w:rPrChange>
        </w:rPr>
      </w:pPr>
      <w:r w:rsidRPr="00795254">
        <w:rPr>
          <w:rFonts w:ascii="Times New Roman" w:hAnsi="Times New Roman" w:cs="Times New Roman"/>
          <w:b/>
          <w:i/>
          <w:rPrChange w:id="29" w:author="Terence Williams" w:date="2014-10-31T01:03:00Z">
            <w:rPr>
              <w:rFonts w:ascii="Times New Roman" w:hAnsi="Times New Roman" w:cs="Times New Roman"/>
            </w:rPr>
          </w:rPrChange>
        </w:rPr>
        <w:t>Defined Problem</w:t>
      </w:r>
    </w:p>
    <w:p w14:paraId="45331DEC" w14:textId="77777777" w:rsidR="00D318C2" w:rsidRPr="004E09C6" w:rsidRDefault="00D318C2">
      <w:pPr>
        <w:rPr>
          <w:rFonts w:ascii="Times New Roman" w:hAnsi="Times New Roman" w:cs="Times New Roman"/>
        </w:rPr>
      </w:pPr>
    </w:p>
    <w:p w14:paraId="550FC60B" w14:textId="77777777" w:rsidR="00D318C2" w:rsidRPr="004E09C6" w:rsidRDefault="00D318C2">
      <w:pPr>
        <w:rPr>
          <w:rFonts w:ascii="Times New Roman" w:hAnsi="Times New Roman" w:cs="Times New Roman"/>
        </w:rPr>
      </w:pPr>
      <w:r w:rsidRPr="004E09C6">
        <w:rPr>
          <w:rFonts w:ascii="Times New Roman" w:hAnsi="Times New Roman" w:cs="Times New Roman"/>
        </w:rPr>
        <w:t>A.) The problem of course in this situation is a man is trying to get across a riverbank with a cat, a parrot, and a bag of seed but can only fit himself and one other item in the boat.</w:t>
      </w:r>
    </w:p>
    <w:p w14:paraId="592D6FA2" w14:textId="77777777" w:rsidR="00D318C2" w:rsidRPr="004E09C6" w:rsidRDefault="00D318C2">
      <w:pPr>
        <w:rPr>
          <w:rFonts w:ascii="Times New Roman" w:hAnsi="Times New Roman" w:cs="Times New Roman"/>
        </w:rPr>
      </w:pPr>
    </w:p>
    <w:p w14:paraId="3F207950" w14:textId="77777777" w:rsidR="00D318C2" w:rsidRPr="00795254" w:rsidRDefault="00D318C2">
      <w:pPr>
        <w:rPr>
          <w:rFonts w:ascii="Times New Roman" w:hAnsi="Times New Roman" w:cs="Times New Roman"/>
          <w:b/>
          <w:i/>
          <w:rPrChange w:id="30" w:author="Terence Williams" w:date="2014-10-31T01:02:00Z">
            <w:rPr>
              <w:rFonts w:ascii="Times New Roman" w:hAnsi="Times New Roman" w:cs="Times New Roman"/>
            </w:rPr>
          </w:rPrChange>
        </w:rPr>
      </w:pPr>
      <w:r w:rsidRPr="00795254">
        <w:rPr>
          <w:rFonts w:ascii="Times New Roman" w:hAnsi="Times New Roman" w:cs="Times New Roman"/>
          <w:b/>
          <w:i/>
          <w:rPrChange w:id="31" w:author="Terence Williams" w:date="2014-10-31T01:02:00Z">
            <w:rPr>
              <w:rFonts w:ascii="Times New Roman" w:hAnsi="Times New Roman" w:cs="Times New Roman"/>
            </w:rPr>
          </w:rPrChange>
        </w:rPr>
        <w:t>Insight</w:t>
      </w:r>
    </w:p>
    <w:p w14:paraId="5BDAB546" w14:textId="77777777" w:rsidR="00D318C2" w:rsidRPr="004E09C6" w:rsidRDefault="00D318C2">
      <w:pPr>
        <w:rPr>
          <w:rFonts w:ascii="Times New Roman" w:hAnsi="Times New Roman" w:cs="Times New Roman"/>
        </w:rPr>
      </w:pPr>
    </w:p>
    <w:p w14:paraId="706915A5" w14:textId="77777777" w:rsidR="00D318C2" w:rsidRPr="004E09C6" w:rsidRDefault="00D318C2">
      <w:pPr>
        <w:rPr>
          <w:rFonts w:ascii="Times New Roman" w:hAnsi="Times New Roman" w:cs="Times New Roman"/>
        </w:rPr>
      </w:pPr>
      <w:r w:rsidRPr="004E09C6">
        <w:rPr>
          <w:rFonts w:ascii="Times New Roman" w:hAnsi="Times New Roman" w:cs="Times New Roman"/>
        </w:rPr>
        <w:t>B.) One thing I can see that’s not apparent upfront is the possibility that the bag could be a small bag that could fit inside his pants pockets.</w:t>
      </w:r>
    </w:p>
    <w:p w14:paraId="0A704545" w14:textId="77777777" w:rsidR="00D318C2" w:rsidRPr="004E09C6" w:rsidRDefault="00D318C2">
      <w:pPr>
        <w:rPr>
          <w:rFonts w:ascii="Times New Roman" w:hAnsi="Times New Roman" w:cs="Times New Roman"/>
        </w:rPr>
      </w:pPr>
    </w:p>
    <w:p w14:paraId="101E11F4" w14:textId="77777777" w:rsidR="00D318C2" w:rsidRPr="00795254" w:rsidRDefault="00D318C2">
      <w:pPr>
        <w:rPr>
          <w:ins w:id="32" w:author="Terence Williams" w:date="2014-10-31T01:00:00Z"/>
          <w:rFonts w:ascii="Times New Roman" w:hAnsi="Times New Roman" w:cs="Times New Roman"/>
          <w:b/>
          <w:i/>
          <w:rPrChange w:id="33" w:author="Terence Williams" w:date="2014-10-31T01:03:00Z">
            <w:rPr>
              <w:ins w:id="34" w:author="Terence Williams" w:date="2014-10-31T01:00:00Z"/>
              <w:rFonts w:ascii="Times New Roman" w:hAnsi="Times New Roman" w:cs="Times New Roman"/>
              <w:i/>
            </w:rPr>
          </w:rPrChange>
        </w:rPr>
      </w:pPr>
      <w:r w:rsidRPr="00795254">
        <w:rPr>
          <w:rFonts w:ascii="Times New Roman" w:hAnsi="Times New Roman" w:cs="Times New Roman"/>
          <w:b/>
          <w:i/>
          <w:rPrChange w:id="35" w:author="Terence Williams" w:date="2014-10-31T01:03:00Z">
            <w:rPr>
              <w:rFonts w:ascii="Times New Roman" w:hAnsi="Times New Roman" w:cs="Times New Roman"/>
            </w:rPr>
          </w:rPrChange>
        </w:rPr>
        <w:t>Goal</w:t>
      </w:r>
    </w:p>
    <w:p w14:paraId="6C5F9CBD" w14:textId="77777777" w:rsidR="00795254" w:rsidRPr="00795254" w:rsidRDefault="00795254">
      <w:pPr>
        <w:rPr>
          <w:rFonts w:ascii="Times New Roman" w:hAnsi="Times New Roman" w:cs="Times New Roman"/>
          <w:i/>
          <w:rPrChange w:id="36" w:author="Terence Williams" w:date="2014-10-31T01:00:00Z">
            <w:rPr>
              <w:rFonts w:ascii="Times New Roman" w:hAnsi="Times New Roman" w:cs="Times New Roman"/>
            </w:rPr>
          </w:rPrChange>
        </w:rPr>
      </w:pPr>
    </w:p>
    <w:p w14:paraId="6CA385B8" w14:textId="77777777" w:rsidR="00D318C2" w:rsidRPr="004E09C6" w:rsidRDefault="00D318C2">
      <w:pPr>
        <w:rPr>
          <w:rFonts w:ascii="Times New Roman" w:hAnsi="Times New Roman" w:cs="Times New Roman"/>
        </w:rPr>
      </w:pPr>
      <w:r w:rsidRPr="004E09C6">
        <w:rPr>
          <w:rFonts w:ascii="Times New Roman" w:hAnsi="Times New Roman" w:cs="Times New Roman"/>
        </w:rPr>
        <w:t>C.) The overall goal is to get across the riverbank with everything or at least the most important without leaving anything that will lead to another issue.</w:t>
      </w:r>
    </w:p>
    <w:p w14:paraId="584DDA01" w14:textId="77777777" w:rsidR="00D318C2" w:rsidRPr="004E09C6" w:rsidRDefault="00D318C2">
      <w:pPr>
        <w:rPr>
          <w:rFonts w:ascii="Times New Roman" w:hAnsi="Times New Roman" w:cs="Times New Roman"/>
        </w:rPr>
      </w:pPr>
    </w:p>
    <w:p w14:paraId="3DB14370" w14:textId="77777777" w:rsidR="00D318C2" w:rsidRPr="00795254" w:rsidRDefault="00D318C2">
      <w:pPr>
        <w:rPr>
          <w:rFonts w:ascii="Times New Roman" w:hAnsi="Times New Roman" w:cs="Times New Roman"/>
          <w:b/>
          <w:i/>
          <w:rPrChange w:id="37" w:author="Terence Williams" w:date="2014-10-31T01:00:00Z">
            <w:rPr>
              <w:rFonts w:ascii="Times New Roman" w:hAnsi="Times New Roman" w:cs="Times New Roman"/>
            </w:rPr>
          </w:rPrChange>
        </w:rPr>
      </w:pPr>
      <w:r w:rsidRPr="00795254">
        <w:rPr>
          <w:rFonts w:ascii="Times New Roman" w:hAnsi="Times New Roman" w:cs="Times New Roman"/>
          <w:b/>
          <w:i/>
          <w:rPrChange w:id="38" w:author="Terence Williams" w:date="2014-10-31T01:00:00Z">
            <w:rPr>
              <w:rFonts w:ascii="Times New Roman" w:hAnsi="Times New Roman" w:cs="Times New Roman"/>
            </w:rPr>
          </w:rPrChange>
        </w:rPr>
        <w:t>Problem broke apart</w:t>
      </w:r>
    </w:p>
    <w:p w14:paraId="5474E8D1" w14:textId="77777777" w:rsidR="00D318C2" w:rsidRPr="004E09C6" w:rsidRDefault="00D318C2">
      <w:pPr>
        <w:rPr>
          <w:rFonts w:ascii="Times New Roman" w:hAnsi="Times New Roman" w:cs="Times New Roman"/>
        </w:rPr>
      </w:pPr>
    </w:p>
    <w:p w14:paraId="24147E8E" w14:textId="77777777" w:rsidR="00D318C2" w:rsidRPr="00795254" w:rsidRDefault="00D318C2">
      <w:pPr>
        <w:rPr>
          <w:rFonts w:ascii="Times New Roman" w:hAnsi="Times New Roman" w:cs="Times New Roman"/>
          <w:i/>
          <w:rPrChange w:id="39" w:author="Terence Williams" w:date="2014-10-31T01:00:00Z">
            <w:rPr>
              <w:rFonts w:ascii="Times New Roman" w:hAnsi="Times New Roman" w:cs="Times New Roman"/>
            </w:rPr>
          </w:rPrChange>
        </w:rPr>
      </w:pPr>
      <w:r w:rsidRPr="00795254">
        <w:rPr>
          <w:rFonts w:ascii="Times New Roman" w:hAnsi="Times New Roman" w:cs="Times New Roman"/>
          <w:i/>
          <w:rPrChange w:id="40" w:author="Terence Williams" w:date="2014-10-31T01:00:00Z">
            <w:rPr>
              <w:rFonts w:ascii="Times New Roman" w:hAnsi="Times New Roman" w:cs="Times New Roman"/>
            </w:rPr>
          </w:rPrChange>
        </w:rPr>
        <w:t>Constraints</w:t>
      </w:r>
    </w:p>
    <w:p w14:paraId="4147E541" w14:textId="77777777" w:rsidR="00D318C2" w:rsidRPr="004E09C6" w:rsidRDefault="00D318C2">
      <w:pPr>
        <w:rPr>
          <w:rFonts w:ascii="Times New Roman" w:hAnsi="Times New Roman" w:cs="Times New Roman"/>
        </w:rPr>
      </w:pPr>
    </w:p>
    <w:p w14:paraId="7E32B604" w14:textId="77777777" w:rsidR="00D318C2" w:rsidRPr="004E09C6" w:rsidRDefault="00D318C2" w:rsidP="00D318C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4E09C6">
        <w:rPr>
          <w:rFonts w:ascii="Times New Roman" w:hAnsi="Times New Roman" w:cs="Times New Roman"/>
        </w:rPr>
        <w:t>There’s limited room, if bird left with cat it will be ate, and seeds left with bird will be ate.</w:t>
      </w:r>
    </w:p>
    <w:p w14:paraId="7A7DBBA0" w14:textId="77777777" w:rsidR="00D318C2" w:rsidRPr="004E09C6" w:rsidRDefault="00D318C2" w:rsidP="00D318C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4E09C6">
        <w:rPr>
          <w:rFonts w:ascii="Times New Roman" w:hAnsi="Times New Roman" w:cs="Times New Roman"/>
        </w:rPr>
        <w:t xml:space="preserve">The sub-goals are to keep the wrong things from being left together, </w:t>
      </w:r>
      <w:r w:rsidR="00F80507" w:rsidRPr="004E09C6">
        <w:rPr>
          <w:rFonts w:ascii="Times New Roman" w:hAnsi="Times New Roman" w:cs="Times New Roman"/>
        </w:rPr>
        <w:t>get everything across the river.</w:t>
      </w:r>
    </w:p>
    <w:p w14:paraId="4493D2D9" w14:textId="77777777" w:rsidR="00F80507" w:rsidRPr="004E09C6" w:rsidRDefault="00F80507" w:rsidP="00F80507">
      <w:pPr>
        <w:rPr>
          <w:rFonts w:ascii="Times New Roman" w:hAnsi="Times New Roman" w:cs="Times New Roman"/>
        </w:rPr>
      </w:pPr>
    </w:p>
    <w:p w14:paraId="760CB40F" w14:textId="77777777" w:rsidR="00F80507" w:rsidRPr="00795254" w:rsidRDefault="00F80507" w:rsidP="00F80507">
      <w:pPr>
        <w:rPr>
          <w:rFonts w:ascii="Times New Roman" w:hAnsi="Times New Roman" w:cs="Times New Roman"/>
          <w:b/>
          <w:i/>
          <w:rPrChange w:id="41" w:author="Terence Williams" w:date="2014-10-31T01:01:00Z">
            <w:rPr>
              <w:rFonts w:ascii="Times New Roman" w:hAnsi="Times New Roman" w:cs="Times New Roman"/>
            </w:rPr>
          </w:rPrChange>
        </w:rPr>
      </w:pPr>
      <w:r w:rsidRPr="00795254">
        <w:rPr>
          <w:rFonts w:ascii="Times New Roman" w:hAnsi="Times New Roman" w:cs="Times New Roman"/>
          <w:b/>
          <w:i/>
          <w:rPrChange w:id="42" w:author="Terence Williams" w:date="2014-10-31T01:01:00Z">
            <w:rPr>
              <w:rFonts w:ascii="Times New Roman" w:hAnsi="Times New Roman" w:cs="Times New Roman"/>
            </w:rPr>
          </w:rPrChange>
        </w:rPr>
        <w:t>Possible solution</w:t>
      </w:r>
    </w:p>
    <w:p w14:paraId="60648C7F" w14:textId="77777777" w:rsidR="00F80507" w:rsidRPr="004E09C6" w:rsidRDefault="00F80507" w:rsidP="00F80507">
      <w:pPr>
        <w:rPr>
          <w:rFonts w:ascii="Times New Roman" w:hAnsi="Times New Roman" w:cs="Times New Roman"/>
        </w:rPr>
      </w:pPr>
    </w:p>
    <w:p w14:paraId="0C6ED774" w14:textId="77777777" w:rsidR="00F80507" w:rsidRPr="004E09C6" w:rsidRDefault="00F80507" w:rsidP="00F80507">
      <w:pPr>
        <w:rPr>
          <w:rFonts w:ascii="Times New Roman" w:hAnsi="Times New Roman" w:cs="Times New Roman"/>
        </w:rPr>
      </w:pPr>
      <w:r w:rsidRPr="004E09C6">
        <w:rPr>
          <w:rFonts w:ascii="Times New Roman" w:hAnsi="Times New Roman" w:cs="Times New Roman"/>
        </w:rPr>
        <w:t>I think he could get into the boat with the cat, put the bag of seeds in his pocket, and parrot can ride on his shoulder.</w:t>
      </w:r>
    </w:p>
    <w:p w14:paraId="134C4586" w14:textId="77777777" w:rsidR="00F80507" w:rsidRPr="004E09C6" w:rsidRDefault="00F80507" w:rsidP="00F80507">
      <w:pPr>
        <w:rPr>
          <w:rFonts w:ascii="Times New Roman" w:hAnsi="Times New Roman" w:cs="Times New Roman"/>
        </w:rPr>
      </w:pPr>
    </w:p>
    <w:p w14:paraId="7013EAFC" w14:textId="77777777" w:rsidR="00F80507" w:rsidRPr="00795254" w:rsidRDefault="00F80507" w:rsidP="00F80507">
      <w:pPr>
        <w:rPr>
          <w:rFonts w:ascii="Times New Roman" w:hAnsi="Times New Roman" w:cs="Times New Roman"/>
          <w:b/>
          <w:i/>
          <w:rPrChange w:id="43" w:author="Terence Williams" w:date="2014-10-31T01:01:00Z">
            <w:rPr>
              <w:rFonts w:ascii="Times New Roman" w:hAnsi="Times New Roman" w:cs="Times New Roman"/>
            </w:rPr>
          </w:rPrChange>
        </w:rPr>
      </w:pPr>
      <w:r w:rsidRPr="00795254">
        <w:rPr>
          <w:rFonts w:ascii="Times New Roman" w:hAnsi="Times New Roman" w:cs="Times New Roman"/>
          <w:b/>
          <w:i/>
          <w:rPrChange w:id="44" w:author="Terence Williams" w:date="2014-10-31T01:01:00Z">
            <w:rPr>
              <w:rFonts w:ascii="Times New Roman" w:hAnsi="Times New Roman" w:cs="Times New Roman"/>
            </w:rPr>
          </w:rPrChange>
        </w:rPr>
        <w:t>Evaluate Solution</w:t>
      </w:r>
    </w:p>
    <w:p w14:paraId="472AC66C" w14:textId="77777777" w:rsidR="00F80507" w:rsidRPr="004E09C6" w:rsidRDefault="00F80507" w:rsidP="00F80507">
      <w:pPr>
        <w:rPr>
          <w:rFonts w:ascii="Times New Roman" w:hAnsi="Times New Roman" w:cs="Times New Roman"/>
        </w:rPr>
      </w:pPr>
    </w:p>
    <w:p w14:paraId="4F0B0742" w14:textId="77777777" w:rsidR="00F80507" w:rsidRPr="004E09C6" w:rsidRDefault="00F80507" w:rsidP="00F80507">
      <w:pPr>
        <w:rPr>
          <w:rFonts w:ascii="Times New Roman" w:hAnsi="Times New Roman" w:cs="Times New Roman"/>
        </w:rPr>
      </w:pPr>
      <w:r w:rsidRPr="004E09C6">
        <w:rPr>
          <w:rFonts w:ascii="Times New Roman" w:hAnsi="Times New Roman" w:cs="Times New Roman"/>
        </w:rPr>
        <w:t>I think the one solution will handle the whole problem.</w:t>
      </w:r>
    </w:p>
    <w:p w14:paraId="752249A3" w14:textId="77777777" w:rsidR="00F80507" w:rsidRPr="004E09C6" w:rsidRDefault="00F80507" w:rsidP="00F80507">
      <w:pPr>
        <w:rPr>
          <w:rFonts w:ascii="Times New Roman" w:hAnsi="Times New Roman" w:cs="Times New Roman"/>
        </w:rPr>
      </w:pPr>
    </w:p>
    <w:p w14:paraId="3F6FEA2D" w14:textId="77777777" w:rsidR="00F80507" w:rsidRPr="00795254" w:rsidRDefault="00F80507" w:rsidP="00F80507">
      <w:pPr>
        <w:rPr>
          <w:rFonts w:ascii="Times New Roman" w:hAnsi="Times New Roman" w:cs="Times New Roman"/>
          <w:b/>
          <w:i/>
          <w:rPrChange w:id="45" w:author="Terence Williams" w:date="2014-10-31T01:01:00Z">
            <w:rPr>
              <w:rFonts w:ascii="Times New Roman" w:hAnsi="Times New Roman" w:cs="Times New Roman"/>
            </w:rPr>
          </w:rPrChange>
        </w:rPr>
      </w:pPr>
      <w:r w:rsidRPr="00795254">
        <w:rPr>
          <w:rFonts w:ascii="Times New Roman" w:hAnsi="Times New Roman" w:cs="Times New Roman"/>
          <w:b/>
          <w:i/>
          <w:rPrChange w:id="46" w:author="Terence Williams" w:date="2014-10-31T01:01:00Z">
            <w:rPr>
              <w:rFonts w:ascii="Times New Roman" w:hAnsi="Times New Roman" w:cs="Times New Roman"/>
            </w:rPr>
          </w:rPrChange>
        </w:rPr>
        <w:t>Plan in action</w:t>
      </w:r>
    </w:p>
    <w:p w14:paraId="437792D8" w14:textId="77777777" w:rsidR="00F80507" w:rsidRPr="004E09C6" w:rsidRDefault="00F80507" w:rsidP="00F80507">
      <w:pPr>
        <w:rPr>
          <w:rFonts w:ascii="Times New Roman" w:hAnsi="Times New Roman" w:cs="Times New Roman"/>
        </w:rPr>
      </w:pPr>
    </w:p>
    <w:p w14:paraId="5D4941C8" w14:textId="122B693D" w:rsidR="00F80507" w:rsidRPr="004E09C6" w:rsidRDefault="00F80507" w:rsidP="00F80507">
      <w:pPr>
        <w:rPr>
          <w:rFonts w:ascii="Times New Roman" w:hAnsi="Times New Roman" w:cs="Times New Roman"/>
        </w:rPr>
      </w:pPr>
      <w:r w:rsidRPr="004E09C6">
        <w:rPr>
          <w:rFonts w:ascii="Times New Roman" w:hAnsi="Times New Roman" w:cs="Times New Roman"/>
        </w:rPr>
        <w:t xml:space="preserve">The </w:t>
      </w:r>
      <w:del w:id="47" w:author="Terence Williams" w:date="2014-10-31T00:56:00Z">
        <w:r w:rsidRPr="004E09C6" w:rsidDel="004E09C6">
          <w:rPr>
            <w:rFonts w:ascii="Times New Roman" w:hAnsi="Times New Roman" w:cs="Times New Roman"/>
          </w:rPr>
          <w:delText>man takes the bag of seeds and place</w:delText>
        </w:r>
      </w:del>
      <w:ins w:id="48" w:author="Terence Williams" w:date="2014-10-31T00:56:00Z">
        <w:r w:rsidR="004E09C6" w:rsidRPr="004E09C6">
          <w:rPr>
            <w:rFonts w:ascii="Times New Roman" w:hAnsi="Times New Roman" w:cs="Times New Roman"/>
          </w:rPr>
          <w:t>man takes the bag of seeds and places</w:t>
        </w:r>
      </w:ins>
      <w:r w:rsidRPr="004E09C6">
        <w:rPr>
          <w:rFonts w:ascii="Times New Roman" w:hAnsi="Times New Roman" w:cs="Times New Roman"/>
        </w:rPr>
        <w:t xml:space="preserve"> them in his pocket. He will then put the parrot on his shoulder and put the cat in the boat and proceed across the riverbank. </w:t>
      </w:r>
    </w:p>
    <w:p w14:paraId="5E6D8346" w14:textId="77777777" w:rsidR="00F80507" w:rsidRPr="004E09C6" w:rsidRDefault="00F80507" w:rsidP="00F80507">
      <w:pPr>
        <w:rPr>
          <w:rFonts w:ascii="Times New Roman" w:hAnsi="Times New Roman" w:cs="Times New Roman"/>
        </w:rPr>
      </w:pPr>
    </w:p>
    <w:p w14:paraId="2A520AAB" w14:textId="77777777" w:rsidR="00F80507" w:rsidRPr="004E09C6" w:rsidRDefault="00F80507" w:rsidP="00F80507">
      <w:pPr>
        <w:rPr>
          <w:rFonts w:ascii="Times New Roman" w:hAnsi="Times New Roman" w:cs="Times New Roman"/>
        </w:rPr>
      </w:pPr>
    </w:p>
    <w:p w14:paraId="28700DBA" w14:textId="77777777" w:rsidR="00F80507" w:rsidRPr="00795254" w:rsidRDefault="00F80507" w:rsidP="00795254">
      <w:pPr>
        <w:jc w:val="center"/>
        <w:rPr>
          <w:rFonts w:ascii="Times New Roman" w:hAnsi="Times New Roman" w:cs="Times New Roman"/>
          <w:b/>
          <w:i/>
          <w:rPrChange w:id="49" w:author="Terence Williams" w:date="2014-10-31T01:01:00Z">
            <w:rPr>
              <w:rFonts w:ascii="Times New Roman" w:hAnsi="Times New Roman" w:cs="Times New Roman"/>
            </w:rPr>
          </w:rPrChange>
        </w:rPr>
        <w:pPrChange w:id="50" w:author="Terence Williams" w:date="2014-10-31T01:01:00Z">
          <w:pPr/>
        </w:pPrChange>
      </w:pPr>
      <w:r w:rsidRPr="00795254">
        <w:rPr>
          <w:rFonts w:ascii="Times New Roman" w:hAnsi="Times New Roman" w:cs="Times New Roman"/>
          <w:b/>
          <w:i/>
          <w:rPrChange w:id="51" w:author="Terence Williams" w:date="2014-10-31T01:01:00Z">
            <w:rPr>
              <w:rFonts w:ascii="Times New Roman" w:hAnsi="Times New Roman" w:cs="Times New Roman"/>
            </w:rPr>
          </w:rPrChange>
        </w:rPr>
        <w:t>Socks in the dark:</w:t>
      </w:r>
    </w:p>
    <w:p w14:paraId="6DCB569C" w14:textId="77777777" w:rsidR="00F80507" w:rsidRPr="004E09C6" w:rsidRDefault="00F80507" w:rsidP="00F80507">
      <w:pPr>
        <w:rPr>
          <w:rFonts w:ascii="Times New Roman" w:hAnsi="Times New Roman" w:cs="Times New Roman"/>
        </w:rPr>
      </w:pPr>
    </w:p>
    <w:p w14:paraId="2CC687CC" w14:textId="77777777" w:rsidR="00F80507" w:rsidRPr="00795254" w:rsidRDefault="00F80507" w:rsidP="00F80507">
      <w:pPr>
        <w:rPr>
          <w:rFonts w:ascii="Times New Roman" w:hAnsi="Times New Roman" w:cs="Times New Roman"/>
          <w:b/>
          <w:i/>
          <w:rPrChange w:id="52" w:author="Terence Williams" w:date="2014-10-31T01:03:00Z">
            <w:rPr>
              <w:rFonts w:ascii="Times New Roman" w:hAnsi="Times New Roman" w:cs="Times New Roman"/>
            </w:rPr>
          </w:rPrChange>
        </w:rPr>
      </w:pPr>
      <w:r w:rsidRPr="00795254">
        <w:rPr>
          <w:rFonts w:ascii="Times New Roman" w:hAnsi="Times New Roman" w:cs="Times New Roman"/>
          <w:b/>
          <w:i/>
          <w:rPrChange w:id="53" w:author="Terence Williams" w:date="2014-10-31T01:03:00Z">
            <w:rPr>
              <w:rFonts w:ascii="Times New Roman" w:hAnsi="Times New Roman" w:cs="Times New Roman"/>
            </w:rPr>
          </w:rPrChange>
        </w:rPr>
        <w:t>Defined Problem</w:t>
      </w:r>
    </w:p>
    <w:p w14:paraId="575470F4" w14:textId="77777777" w:rsidR="00F80507" w:rsidRPr="004E09C6" w:rsidRDefault="00F80507" w:rsidP="00F80507">
      <w:pPr>
        <w:rPr>
          <w:rFonts w:ascii="Times New Roman" w:hAnsi="Times New Roman" w:cs="Times New Roman"/>
        </w:rPr>
      </w:pPr>
    </w:p>
    <w:p w14:paraId="5D7E244B" w14:textId="77777777" w:rsidR="00F80507" w:rsidRPr="004E09C6" w:rsidRDefault="00F80507" w:rsidP="00F80507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E09C6">
        <w:rPr>
          <w:rFonts w:ascii="Times New Roman" w:hAnsi="Times New Roman" w:cs="Times New Roman"/>
        </w:rPr>
        <w:lastRenderedPageBreak/>
        <w:t>The problem is there are several different pairs of socks and one set is needed but it’s dark.</w:t>
      </w:r>
    </w:p>
    <w:p w14:paraId="4B43416A" w14:textId="77777777" w:rsidR="00F80507" w:rsidRPr="004E09C6" w:rsidRDefault="00F15B90" w:rsidP="00F80507">
      <w:pPr>
        <w:rPr>
          <w:rFonts w:ascii="Times New Roman" w:hAnsi="Times New Roman" w:cs="Times New Roman"/>
        </w:rPr>
      </w:pPr>
      <w:r w:rsidRPr="004E09C6">
        <w:rPr>
          <w:rFonts w:ascii="Times New Roman" w:hAnsi="Times New Roman" w:cs="Times New Roman"/>
        </w:rPr>
        <w:t>Insight</w:t>
      </w:r>
    </w:p>
    <w:p w14:paraId="6E31561F" w14:textId="77777777" w:rsidR="00F15B90" w:rsidRPr="004E09C6" w:rsidRDefault="00F15B90" w:rsidP="00F80507">
      <w:pPr>
        <w:rPr>
          <w:rFonts w:ascii="Times New Roman" w:hAnsi="Times New Roman" w:cs="Times New Roman"/>
        </w:rPr>
      </w:pPr>
    </w:p>
    <w:p w14:paraId="75C1E290" w14:textId="77777777" w:rsidR="00F15B90" w:rsidRPr="004E09C6" w:rsidRDefault="00F15B90" w:rsidP="00F15B9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E09C6">
        <w:rPr>
          <w:rFonts w:ascii="Times New Roman" w:hAnsi="Times New Roman" w:cs="Times New Roman"/>
        </w:rPr>
        <w:t>There could be socks folded within each other or they could be placed on a certain side to separate.</w:t>
      </w:r>
    </w:p>
    <w:p w14:paraId="2A1D9F88" w14:textId="77777777" w:rsidR="00F15B90" w:rsidRPr="004E09C6" w:rsidRDefault="00F15B90" w:rsidP="00F15B90">
      <w:pPr>
        <w:rPr>
          <w:rFonts w:ascii="Times New Roman" w:hAnsi="Times New Roman" w:cs="Times New Roman"/>
        </w:rPr>
      </w:pPr>
      <w:r w:rsidRPr="004E09C6">
        <w:rPr>
          <w:rFonts w:ascii="Times New Roman" w:hAnsi="Times New Roman" w:cs="Times New Roman"/>
        </w:rPr>
        <w:t>Goal</w:t>
      </w:r>
    </w:p>
    <w:p w14:paraId="4D7DE991" w14:textId="77777777" w:rsidR="00F15B90" w:rsidRPr="004E09C6" w:rsidRDefault="00F15B90" w:rsidP="00F15B90">
      <w:pPr>
        <w:rPr>
          <w:rFonts w:ascii="Times New Roman" w:hAnsi="Times New Roman" w:cs="Times New Roman"/>
        </w:rPr>
      </w:pPr>
    </w:p>
    <w:p w14:paraId="72762C40" w14:textId="77777777" w:rsidR="00F15B90" w:rsidRPr="004E09C6" w:rsidRDefault="00F15B90" w:rsidP="00F15B9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4E09C6">
        <w:rPr>
          <w:rFonts w:ascii="Times New Roman" w:hAnsi="Times New Roman" w:cs="Times New Roman"/>
        </w:rPr>
        <w:t>The goal is to find a matching pair of socks in the dark.</w:t>
      </w:r>
    </w:p>
    <w:p w14:paraId="3A8C8584" w14:textId="77777777" w:rsidR="00F15B90" w:rsidRPr="004E09C6" w:rsidRDefault="00F15B90" w:rsidP="00F15B90">
      <w:pPr>
        <w:rPr>
          <w:rFonts w:ascii="Times New Roman" w:hAnsi="Times New Roman" w:cs="Times New Roman"/>
        </w:rPr>
      </w:pPr>
    </w:p>
    <w:p w14:paraId="3BEAF2F1" w14:textId="77777777" w:rsidR="00F15B90" w:rsidRPr="00795254" w:rsidRDefault="00F15B90" w:rsidP="00F15B90">
      <w:pPr>
        <w:rPr>
          <w:rFonts w:ascii="Times New Roman" w:hAnsi="Times New Roman" w:cs="Times New Roman"/>
          <w:b/>
          <w:i/>
          <w:rPrChange w:id="54" w:author="Terence Williams" w:date="2014-10-31T01:01:00Z">
            <w:rPr>
              <w:rFonts w:ascii="Times New Roman" w:hAnsi="Times New Roman" w:cs="Times New Roman"/>
            </w:rPr>
          </w:rPrChange>
        </w:rPr>
      </w:pPr>
      <w:r w:rsidRPr="00795254">
        <w:rPr>
          <w:rFonts w:ascii="Times New Roman" w:hAnsi="Times New Roman" w:cs="Times New Roman"/>
          <w:b/>
          <w:i/>
          <w:rPrChange w:id="55" w:author="Terence Williams" w:date="2014-10-31T01:01:00Z">
            <w:rPr>
              <w:rFonts w:ascii="Times New Roman" w:hAnsi="Times New Roman" w:cs="Times New Roman"/>
            </w:rPr>
          </w:rPrChange>
        </w:rPr>
        <w:t>Problem broke apart</w:t>
      </w:r>
    </w:p>
    <w:p w14:paraId="3F76E729" w14:textId="77777777" w:rsidR="00F15B90" w:rsidRPr="004E09C6" w:rsidRDefault="00F15B90" w:rsidP="00F15B90">
      <w:pPr>
        <w:rPr>
          <w:rFonts w:ascii="Times New Roman" w:hAnsi="Times New Roman" w:cs="Times New Roman"/>
        </w:rPr>
      </w:pPr>
    </w:p>
    <w:p w14:paraId="4F8EE10B" w14:textId="77777777" w:rsidR="00F15B90" w:rsidRPr="00795254" w:rsidRDefault="00F15B90" w:rsidP="00F15B90">
      <w:pPr>
        <w:rPr>
          <w:rFonts w:ascii="Times New Roman" w:hAnsi="Times New Roman" w:cs="Times New Roman"/>
          <w:i/>
          <w:rPrChange w:id="56" w:author="Terence Williams" w:date="2014-10-31T01:01:00Z">
            <w:rPr>
              <w:rFonts w:ascii="Times New Roman" w:hAnsi="Times New Roman" w:cs="Times New Roman"/>
            </w:rPr>
          </w:rPrChange>
        </w:rPr>
      </w:pPr>
      <w:r w:rsidRPr="00795254">
        <w:rPr>
          <w:rFonts w:ascii="Times New Roman" w:hAnsi="Times New Roman" w:cs="Times New Roman"/>
          <w:i/>
          <w:rPrChange w:id="57" w:author="Terence Williams" w:date="2014-10-31T01:01:00Z">
            <w:rPr>
              <w:rFonts w:ascii="Times New Roman" w:hAnsi="Times New Roman" w:cs="Times New Roman"/>
            </w:rPr>
          </w:rPrChange>
        </w:rPr>
        <w:t>Constraints</w:t>
      </w:r>
    </w:p>
    <w:p w14:paraId="375C31F9" w14:textId="77777777" w:rsidR="00F15B90" w:rsidRPr="004E09C6" w:rsidRDefault="00F15B90" w:rsidP="00F15B90">
      <w:pPr>
        <w:rPr>
          <w:rFonts w:ascii="Times New Roman" w:hAnsi="Times New Roman" w:cs="Times New Roman"/>
        </w:rPr>
      </w:pPr>
    </w:p>
    <w:p w14:paraId="66F5E22A" w14:textId="77777777" w:rsidR="00F15B90" w:rsidRPr="004E09C6" w:rsidRDefault="00F15B90" w:rsidP="00F15B90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4E09C6">
        <w:rPr>
          <w:rFonts w:ascii="Times New Roman" w:hAnsi="Times New Roman" w:cs="Times New Roman"/>
        </w:rPr>
        <w:t>It’s Dark</w:t>
      </w:r>
    </w:p>
    <w:p w14:paraId="01F254C1" w14:textId="77777777" w:rsidR="00F15B90" w:rsidRPr="004E09C6" w:rsidRDefault="00F15B90" w:rsidP="00F15B90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4E09C6">
        <w:rPr>
          <w:rFonts w:ascii="Times New Roman" w:hAnsi="Times New Roman" w:cs="Times New Roman"/>
        </w:rPr>
        <w:t>There are several different number of color socks</w:t>
      </w:r>
    </w:p>
    <w:p w14:paraId="48AA2E61" w14:textId="77777777" w:rsidR="00F15B90" w:rsidRPr="004E09C6" w:rsidRDefault="00F15B90" w:rsidP="00F15B90">
      <w:pPr>
        <w:rPr>
          <w:rFonts w:ascii="Times New Roman" w:hAnsi="Times New Roman" w:cs="Times New Roman"/>
        </w:rPr>
      </w:pPr>
    </w:p>
    <w:p w14:paraId="43C216E8" w14:textId="77777777" w:rsidR="00F15B90" w:rsidRPr="00795254" w:rsidRDefault="00F15B90" w:rsidP="00F15B90">
      <w:pPr>
        <w:rPr>
          <w:rFonts w:ascii="Times New Roman" w:hAnsi="Times New Roman" w:cs="Times New Roman"/>
          <w:b/>
          <w:i/>
          <w:rPrChange w:id="58" w:author="Terence Williams" w:date="2014-10-31T01:02:00Z">
            <w:rPr>
              <w:rFonts w:ascii="Times New Roman" w:hAnsi="Times New Roman" w:cs="Times New Roman"/>
            </w:rPr>
          </w:rPrChange>
        </w:rPr>
      </w:pPr>
      <w:r w:rsidRPr="00795254">
        <w:rPr>
          <w:rFonts w:ascii="Times New Roman" w:hAnsi="Times New Roman" w:cs="Times New Roman"/>
          <w:b/>
          <w:i/>
          <w:rPrChange w:id="59" w:author="Terence Williams" w:date="2014-10-31T01:02:00Z">
            <w:rPr>
              <w:rFonts w:ascii="Times New Roman" w:hAnsi="Times New Roman" w:cs="Times New Roman"/>
            </w:rPr>
          </w:rPrChange>
        </w:rPr>
        <w:t>Possible Solution</w:t>
      </w:r>
    </w:p>
    <w:p w14:paraId="07F5A0B2" w14:textId="77777777" w:rsidR="00F15B90" w:rsidRPr="004E09C6" w:rsidRDefault="00F15B90" w:rsidP="00F15B90">
      <w:pPr>
        <w:rPr>
          <w:rFonts w:ascii="Times New Roman" w:hAnsi="Times New Roman" w:cs="Times New Roman"/>
        </w:rPr>
      </w:pPr>
    </w:p>
    <w:p w14:paraId="75227B0B" w14:textId="77777777" w:rsidR="00F15B90" w:rsidRPr="004E09C6" w:rsidRDefault="00F15B90" w:rsidP="00F15B90">
      <w:pPr>
        <w:rPr>
          <w:rFonts w:ascii="Times New Roman" w:hAnsi="Times New Roman" w:cs="Times New Roman"/>
        </w:rPr>
      </w:pPr>
      <w:r w:rsidRPr="004E09C6">
        <w:rPr>
          <w:rFonts w:ascii="Times New Roman" w:hAnsi="Times New Roman" w:cs="Times New Roman"/>
        </w:rPr>
        <w:t>I think if he can fold his socks together and that way he can just grab a pair in any situation.</w:t>
      </w:r>
    </w:p>
    <w:p w14:paraId="46D73F8B" w14:textId="77777777" w:rsidR="00F15B90" w:rsidRPr="004E09C6" w:rsidRDefault="00F15B90" w:rsidP="00F15B90">
      <w:pPr>
        <w:rPr>
          <w:rFonts w:ascii="Times New Roman" w:hAnsi="Times New Roman" w:cs="Times New Roman"/>
        </w:rPr>
      </w:pPr>
    </w:p>
    <w:p w14:paraId="4AAD9CB9" w14:textId="77777777" w:rsidR="00F15B90" w:rsidRPr="00795254" w:rsidRDefault="00F15B90" w:rsidP="00F15B90">
      <w:pPr>
        <w:rPr>
          <w:rFonts w:ascii="Times New Roman" w:hAnsi="Times New Roman" w:cs="Times New Roman"/>
          <w:b/>
          <w:i/>
          <w:rPrChange w:id="60" w:author="Terence Williams" w:date="2014-10-31T01:02:00Z">
            <w:rPr>
              <w:rFonts w:ascii="Times New Roman" w:hAnsi="Times New Roman" w:cs="Times New Roman"/>
            </w:rPr>
          </w:rPrChange>
        </w:rPr>
      </w:pPr>
      <w:r w:rsidRPr="00795254">
        <w:rPr>
          <w:rFonts w:ascii="Times New Roman" w:hAnsi="Times New Roman" w:cs="Times New Roman"/>
          <w:b/>
          <w:i/>
          <w:rPrChange w:id="61" w:author="Terence Williams" w:date="2014-10-31T01:02:00Z">
            <w:rPr>
              <w:rFonts w:ascii="Times New Roman" w:hAnsi="Times New Roman" w:cs="Times New Roman"/>
            </w:rPr>
          </w:rPrChange>
        </w:rPr>
        <w:t>Evaluated Solution</w:t>
      </w:r>
    </w:p>
    <w:p w14:paraId="01624E43" w14:textId="77777777" w:rsidR="00F15B90" w:rsidRPr="004E09C6" w:rsidRDefault="00F15B90" w:rsidP="00F15B90">
      <w:pPr>
        <w:rPr>
          <w:rFonts w:ascii="Times New Roman" w:hAnsi="Times New Roman" w:cs="Times New Roman"/>
        </w:rPr>
      </w:pPr>
    </w:p>
    <w:p w14:paraId="336106C7" w14:textId="77777777" w:rsidR="00F15B90" w:rsidRPr="004E09C6" w:rsidRDefault="00F15B90" w:rsidP="00F15B90">
      <w:pPr>
        <w:rPr>
          <w:rFonts w:ascii="Times New Roman" w:hAnsi="Times New Roman" w:cs="Times New Roman"/>
        </w:rPr>
      </w:pPr>
      <w:r w:rsidRPr="004E09C6">
        <w:rPr>
          <w:rFonts w:ascii="Times New Roman" w:hAnsi="Times New Roman" w:cs="Times New Roman"/>
        </w:rPr>
        <w:t>The solution is a great solution that will solve the issue.</w:t>
      </w:r>
    </w:p>
    <w:p w14:paraId="2C4DE11A" w14:textId="77777777" w:rsidR="00F15B90" w:rsidRPr="004E09C6" w:rsidRDefault="00F15B90" w:rsidP="00F15B90">
      <w:pPr>
        <w:rPr>
          <w:rFonts w:ascii="Times New Roman" w:hAnsi="Times New Roman" w:cs="Times New Roman"/>
        </w:rPr>
      </w:pPr>
    </w:p>
    <w:p w14:paraId="42C17B7F" w14:textId="77777777" w:rsidR="00F15B90" w:rsidRPr="00795254" w:rsidRDefault="00F15B90" w:rsidP="00F15B90">
      <w:pPr>
        <w:rPr>
          <w:rFonts w:ascii="Times New Roman" w:hAnsi="Times New Roman" w:cs="Times New Roman"/>
          <w:b/>
          <w:i/>
          <w:rPrChange w:id="62" w:author="Terence Williams" w:date="2014-10-31T01:02:00Z">
            <w:rPr>
              <w:rFonts w:ascii="Times New Roman" w:hAnsi="Times New Roman" w:cs="Times New Roman"/>
            </w:rPr>
          </w:rPrChange>
        </w:rPr>
      </w:pPr>
      <w:r w:rsidRPr="00795254">
        <w:rPr>
          <w:rFonts w:ascii="Times New Roman" w:hAnsi="Times New Roman" w:cs="Times New Roman"/>
          <w:b/>
          <w:i/>
          <w:rPrChange w:id="63" w:author="Terence Williams" w:date="2014-10-31T01:02:00Z">
            <w:rPr>
              <w:rFonts w:ascii="Times New Roman" w:hAnsi="Times New Roman" w:cs="Times New Roman"/>
            </w:rPr>
          </w:rPrChange>
        </w:rPr>
        <w:t>Plan in action</w:t>
      </w:r>
    </w:p>
    <w:p w14:paraId="13AB9F8D" w14:textId="77777777" w:rsidR="00F15B90" w:rsidRPr="004E09C6" w:rsidRDefault="00F15B90" w:rsidP="00F15B90">
      <w:pPr>
        <w:rPr>
          <w:rFonts w:ascii="Times New Roman" w:hAnsi="Times New Roman" w:cs="Times New Roman"/>
        </w:rPr>
      </w:pPr>
    </w:p>
    <w:p w14:paraId="3A14AF4D" w14:textId="77777777" w:rsidR="00F15B90" w:rsidRPr="004E09C6" w:rsidRDefault="00F15B90" w:rsidP="00F15B90">
      <w:pPr>
        <w:rPr>
          <w:rFonts w:ascii="Times New Roman" w:hAnsi="Times New Roman" w:cs="Times New Roman"/>
        </w:rPr>
      </w:pPr>
      <w:r w:rsidRPr="004E09C6">
        <w:rPr>
          <w:rFonts w:ascii="Times New Roman" w:hAnsi="Times New Roman" w:cs="Times New Roman"/>
        </w:rPr>
        <w:t>I would do laundry and place my socks one inside each other and place them in the drawer. I will be able to select a particular color and a matching pair in any situation.</w:t>
      </w:r>
    </w:p>
    <w:p w14:paraId="4695F6F6" w14:textId="77777777" w:rsidR="00F15B90" w:rsidRPr="004E09C6" w:rsidRDefault="00F15B90" w:rsidP="00F15B90">
      <w:pPr>
        <w:rPr>
          <w:rFonts w:ascii="Times New Roman" w:hAnsi="Times New Roman" w:cs="Times New Roman"/>
        </w:rPr>
      </w:pPr>
    </w:p>
    <w:p w14:paraId="02301AFB" w14:textId="3B760D19" w:rsidR="00F15B90" w:rsidRPr="00795254" w:rsidRDefault="00F15B90" w:rsidP="0070556A">
      <w:pPr>
        <w:jc w:val="center"/>
        <w:rPr>
          <w:rFonts w:ascii="Times New Roman" w:hAnsi="Times New Roman" w:cs="Times New Roman"/>
          <w:b/>
          <w:i/>
          <w:rPrChange w:id="64" w:author="Terence Williams" w:date="2014-10-31T01:02:00Z">
            <w:rPr>
              <w:rFonts w:ascii="Times New Roman" w:hAnsi="Times New Roman" w:cs="Times New Roman"/>
            </w:rPr>
          </w:rPrChange>
        </w:rPr>
        <w:pPrChange w:id="65" w:author="Terence Williams" w:date="2014-10-31T01:09:00Z">
          <w:pPr/>
        </w:pPrChange>
      </w:pPr>
      <w:r w:rsidRPr="00795254">
        <w:rPr>
          <w:rFonts w:ascii="Times New Roman" w:hAnsi="Times New Roman" w:cs="Times New Roman"/>
          <w:b/>
          <w:i/>
          <w:rPrChange w:id="66" w:author="Terence Williams" w:date="2014-10-31T01:02:00Z">
            <w:rPr>
              <w:rFonts w:ascii="Times New Roman" w:hAnsi="Times New Roman" w:cs="Times New Roman"/>
            </w:rPr>
          </w:rPrChange>
        </w:rPr>
        <w:t>Predicting Fingers</w:t>
      </w:r>
      <w:bookmarkStart w:id="67" w:name="_GoBack"/>
      <w:bookmarkEnd w:id="67"/>
    </w:p>
    <w:p w14:paraId="0A87B9F9" w14:textId="77777777" w:rsidR="00F15B90" w:rsidRPr="004E09C6" w:rsidRDefault="00F15B90" w:rsidP="00F15B90">
      <w:pPr>
        <w:rPr>
          <w:rFonts w:ascii="Times New Roman" w:hAnsi="Times New Roman" w:cs="Times New Roman"/>
        </w:rPr>
      </w:pPr>
    </w:p>
    <w:p w14:paraId="13F62E13" w14:textId="77777777" w:rsidR="00251A23" w:rsidRPr="00795254" w:rsidRDefault="00251A23" w:rsidP="00F15B90">
      <w:pPr>
        <w:rPr>
          <w:rFonts w:ascii="Times New Roman" w:hAnsi="Times New Roman" w:cs="Times New Roman"/>
          <w:b/>
          <w:i/>
          <w:rPrChange w:id="68" w:author="Terence Williams" w:date="2014-10-31T01:03:00Z">
            <w:rPr>
              <w:rFonts w:ascii="Times New Roman" w:hAnsi="Times New Roman" w:cs="Times New Roman"/>
            </w:rPr>
          </w:rPrChange>
        </w:rPr>
      </w:pPr>
      <w:r w:rsidRPr="00795254">
        <w:rPr>
          <w:rFonts w:ascii="Times New Roman" w:hAnsi="Times New Roman" w:cs="Times New Roman"/>
          <w:b/>
          <w:i/>
          <w:rPrChange w:id="69" w:author="Terence Williams" w:date="2014-10-31T01:03:00Z">
            <w:rPr>
              <w:rFonts w:ascii="Times New Roman" w:hAnsi="Times New Roman" w:cs="Times New Roman"/>
            </w:rPr>
          </w:rPrChange>
        </w:rPr>
        <w:t>Defined Problem</w:t>
      </w:r>
    </w:p>
    <w:p w14:paraId="6652443D" w14:textId="77777777" w:rsidR="00F15B90" w:rsidRPr="004E09C6" w:rsidRDefault="00F15B90" w:rsidP="00F15B90">
      <w:pPr>
        <w:rPr>
          <w:rFonts w:ascii="Times New Roman" w:hAnsi="Times New Roman" w:cs="Times New Roman"/>
        </w:rPr>
      </w:pPr>
    </w:p>
    <w:p w14:paraId="7D10D5B3" w14:textId="77777777" w:rsidR="00251A23" w:rsidRPr="004E09C6" w:rsidRDefault="00251A23" w:rsidP="00251A2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4E09C6">
        <w:rPr>
          <w:rFonts w:ascii="Times New Roman" w:hAnsi="Times New Roman" w:cs="Times New Roman"/>
        </w:rPr>
        <w:t>I think the problem is hard for a prediction without a proper technique to keep up with which finger is being used for each number.</w:t>
      </w:r>
    </w:p>
    <w:p w14:paraId="09E32E04" w14:textId="77777777" w:rsidR="00251A23" w:rsidRPr="004E09C6" w:rsidRDefault="00251A23" w:rsidP="00251A2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4E09C6">
        <w:rPr>
          <w:rFonts w:ascii="Times New Roman" w:hAnsi="Times New Roman" w:cs="Times New Roman"/>
        </w:rPr>
        <w:t xml:space="preserve">There could be something used on paper to keep up with </w:t>
      </w:r>
      <w:r w:rsidR="00A55228" w:rsidRPr="004E09C6">
        <w:rPr>
          <w:rFonts w:ascii="Times New Roman" w:hAnsi="Times New Roman" w:cs="Times New Roman"/>
        </w:rPr>
        <w:t>which finger is used for which number.</w:t>
      </w:r>
    </w:p>
    <w:p w14:paraId="6B68F7D6" w14:textId="77777777" w:rsidR="00A55228" w:rsidRPr="004E09C6" w:rsidRDefault="00A55228" w:rsidP="00C0295B">
      <w:pPr>
        <w:rPr>
          <w:rFonts w:ascii="Times New Roman" w:hAnsi="Times New Roman" w:cs="Times New Roman"/>
        </w:rPr>
      </w:pPr>
    </w:p>
    <w:p w14:paraId="6000E61D" w14:textId="2603499D" w:rsidR="00C0295B" w:rsidRPr="00795254" w:rsidRDefault="00C0295B" w:rsidP="00C0295B">
      <w:pPr>
        <w:rPr>
          <w:rFonts w:ascii="Times New Roman" w:hAnsi="Times New Roman" w:cs="Times New Roman"/>
          <w:b/>
          <w:i/>
          <w:rPrChange w:id="70" w:author="Terence Williams" w:date="2014-10-31T01:03:00Z">
            <w:rPr>
              <w:rFonts w:ascii="Times New Roman" w:hAnsi="Times New Roman" w:cs="Times New Roman"/>
            </w:rPr>
          </w:rPrChange>
        </w:rPr>
      </w:pPr>
      <w:r w:rsidRPr="00795254">
        <w:rPr>
          <w:rFonts w:ascii="Times New Roman" w:hAnsi="Times New Roman" w:cs="Times New Roman"/>
          <w:b/>
          <w:i/>
          <w:rPrChange w:id="71" w:author="Terence Williams" w:date="2014-10-31T01:03:00Z">
            <w:rPr>
              <w:rFonts w:ascii="Times New Roman" w:hAnsi="Times New Roman" w:cs="Times New Roman"/>
            </w:rPr>
          </w:rPrChange>
        </w:rPr>
        <w:t>Goal</w:t>
      </w:r>
    </w:p>
    <w:p w14:paraId="1D88D941" w14:textId="77777777" w:rsidR="00C0295B" w:rsidRPr="004E09C6" w:rsidRDefault="00C0295B" w:rsidP="00C0295B">
      <w:pPr>
        <w:rPr>
          <w:rFonts w:ascii="Times New Roman" w:hAnsi="Times New Roman" w:cs="Times New Roman"/>
        </w:rPr>
      </w:pPr>
    </w:p>
    <w:p w14:paraId="61D9D7C0" w14:textId="394A7163" w:rsidR="00C0295B" w:rsidRPr="004E09C6" w:rsidRDefault="00C0295B" w:rsidP="00C0295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4E09C6">
        <w:rPr>
          <w:rFonts w:ascii="Times New Roman" w:hAnsi="Times New Roman" w:cs="Times New Roman"/>
        </w:rPr>
        <w:t>The goal is to predict which finger will represent which number during counting.</w:t>
      </w:r>
    </w:p>
    <w:p w14:paraId="4BB0D429" w14:textId="77777777" w:rsidR="00C0295B" w:rsidRPr="004E09C6" w:rsidRDefault="00C0295B" w:rsidP="00C0295B">
      <w:pPr>
        <w:rPr>
          <w:rFonts w:ascii="Times New Roman" w:hAnsi="Times New Roman" w:cs="Times New Roman"/>
        </w:rPr>
      </w:pPr>
    </w:p>
    <w:p w14:paraId="59C80FD8" w14:textId="432B67C2" w:rsidR="00C0295B" w:rsidRPr="00795254" w:rsidRDefault="00C0295B" w:rsidP="00C0295B">
      <w:pPr>
        <w:rPr>
          <w:rFonts w:ascii="Times New Roman" w:hAnsi="Times New Roman" w:cs="Times New Roman"/>
          <w:b/>
          <w:i/>
          <w:rPrChange w:id="72" w:author="Terence Williams" w:date="2014-10-31T01:02:00Z">
            <w:rPr>
              <w:rFonts w:ascii="Times New Roman" w:hAnsi="Times New Roman" w:cs="Times New Roman"/>
            </w:rPr>
          </w:rPrChange>
        </w:rPr>
      </w:pPr>
      <w:r w:rsidRPr="00795254">
        <w:rPr>
          <w:rFonts w:ascii="Times New Roman" w:hAnsi="Times New Roman" w:cs="Times New Roman"/>
          <w:b/>
          <w:i/>
          <w:rPrChange w:id="73" w:author="Terence Williams" w:date="2014-10-31T01:02:00Z">
            <w:rPr>
              <w:rFonts w:ascii="Times New Roman" w:hAnsi="Times New Roman" w:cs="Times New Roman"/>
            </w:rPr>
          </w:rPrChange>
        </w:rPr>
        <w:t>Problem broke apart</w:t>
      </w:r>
    </w:p>
    <w:p w14:paraId="733849AD" w14:textId="77777777" w:rsidR="00C0295B" w:rsidRPr="004E09C6" w:rsidRDefault="00C0295B" w:rsidP="00C0295B">
      <w:pPr>
        <w:rPr>
          <w:rFonts w:ascii="Times New Roman" w:hAnsi="Times New Roman" w:cs="Times New Roman"/>
        </w:rPr>
      </w:pPr>
    </w:p>
    <w:p w14:paraId="516F67A2" w14:textId="59FEB605" w:rsidR="00C0295B" w:rsidRPr="00795254" w:rsidRDefault="00C0295B" w:rsidP="00C0295B">
      <w:pPr>
        <w:rPr>
          <w:rFonts w:ascii="Times New Roman" w:hAnsi="Times New Roman" w:cs="Times New Roman"/>
          <w:i/>
          <w:rPrChange w:id="74" w:author="Terence Williams" w:date="2014-10-31T01:02:00Z">
            <w:rPr>
              <w:rFonts w:ascii="Times New Roman" w:hAnsi="Times New Roman" w:cs="Times New Roman"/>
            </w:rPr>
          </w:rPrChange>
        </w:rPr>
      </w:pPr>
      <w:r w:rsidRPr="00795254">
        <w:rPr>
          <w:rFonts w:ascii="Times New Roman" w:hAnsi="Times New Roman" w:cs="Times New Roman"/>
          <w:i/>
          <w:rPrChange w:id="75" w:author="Terence Williams" w:date="2014-10-31T01:02:00Z">
            <w:rPr>
              <w:rFonts w:ascii="Times New Roman" w:hAnsi="Times New Roman" w:cs="Times New Roman"/>
            </w:rPr>
          </w:rPrChange>
        </w:rPr>
        <w:t>Constraints</w:t>
      </w:r>
    </w:p>
    <w:p w14:paraId="1B99C30C" w14:textId="77777777" w:rsidR="00C0295B" w:rsidRPr="004E09C6" w:rsidRDefault="00C0295B" w:rsidP="00C0295B">
      <w:pPr>
        <w:rPr>
          <w:rFonts w:ascii="Times New Roman" w:hAnsi="Times New Roman" w:cs="Times New Roman"/>
        </w:rPr>
      </w:pPr>
    </w:p>
    <w:p w14:paraId="74DC660B" w14:textId="34B87F35" w:rsidR="00C0295B" w:rsidRPr="004E09C6" w:rsidRDefault="00C0295B" w:rsidP="00C0295B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4E09C6">
        <w:rPr>
          <w:rFonts w:ascii="Times New Roman" w:hAnsi="Times New Roman" w:cs="Times New Roman"/>
        </w:rPr>
        <w:t>No way to keep up with which finger represents which number once you get high enough in the count.</w:t>
      </w:r>
    </w:p>
    <w:p w14:paraId="2C70B0C7" w14:textId="37390435" w:rsidR="00C0295B" w:rsidRPr="004E09C6" w:rsidRDefault="00C0295B" w:rsidP="00C0295B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4E09C6">
        <w:rPr>
          <w:rFonts w:ascii="Times New Roman" w:hAnsi="Times New Roman" w:cs="Times New Roman"/>
        </w:rPr>
        <w:t>She only counting on one hand.</w:t>
      </w:r>
    </w:p>
    <w:p w14:paraId="21632911" w14:textId="77777777" w:rsidR="00C0295B" w:rsidRPr="004E09C6" w:rsidRDefault="00C0295B" w:rsidP="00C0295B">
      <w:pPr>
        <w:rPr>
          <w:rFonts w:ascii="Times New Roman" w:hAnsi="Times New Roman" w:cs="Times New Roman"/>
        </w:rPr>
      </w:pPr>
    </w:p>
    <w:p w14:paraId="22B75462" w14:textId="4FC00CDD" w:rsidR="00C0295B" w:rsidRPr="00795254" w:rsidRDefault="00C0295B" w:rsidP="00C0295B">
      <w:pPr>
        <w:rPr>
          <w:rFonts w:ascii="Times New Roman" w:hAnsi="Times New Roman" w:cs="Times New Roman"/>
          <w:b/>
          <w:i/>
          <w:rPrChange w:id="76" w:author="Terence Williams" w:date="2014-10-31T01:02:00Z">
            <w:rPr>
              <w:rFonts w:ascii="Times New Roman" w:hAnsi="Times New Roman" w:cs="Times New Roman"/>
            </w:rPr>
          </w:rPrChange>
        </w:rPr>
      </w:pPr>
      <w:r w:rsidRPr="00795254">
        <w:rPr>
          <w:rFonts w:ascii="Times New Roman" w:hAnsi="Times New Roman" w:cs="Times New Roman"/>
          <w:b/>
          <w:i/>
          <w:rPrChange w:id="77" w:author="Terence Williams" w:date="2014-10-31T01:02:00Z">
            <w:rPr>
              <w:rFonts w:ascii="Times New Roman" w:hAnsi="Times New Roman" w:cs="Times New Roman"/>
            </w:rPr>
          </w:rPrChange>
        </w:rPr>
        <w:t>Possible Solution</w:t>
      </w:r>
    </w:p>
    <w:p w14:paraId="6E2D0259" w14:textId="77777777" w:rsidR="00C0295B" w:rsidRPr="004E09C6" w:rsidRDefault="00C0295B" w:rsidP="00C0295B">
      <w:pPr>
        <w:rPr>
          <w:rFonts w:ascii="Times New Roman" w:hAnsi="Times New Roman" w:cs="Times New Roman"/>
        </w:rPr>
      </w:pPr>
    </w:p>
    <w:p w14:paraId="15BA4FEE" w14:textId="2799288A" w:rsidR="00C0295B" w:rsidRPr="004E09C6" w:rsidRDefault="00C0295B" w:rsidP="00C0295B">
      <w:pPr>
        <w:rPr>
          <w:rFonts w:ascii="Times New Roman" w:hAnsi="Times New Roman" w:cs="Times New Roman"/>
        </w:rPr>
      </w:pPr>
      <w:r w:rsidRPr="004E09C6">
        <w:rPr>
          <w:rFonts w:ascii="Times New Roman" w:hAnsi="Times New Roman" w:cs="Times New Roman"/>
        </w:rPr>
        <w:t>There should be some sort of record keeping of the fingers and the numbers being counted.</w:t>
      </w:r>
    </w:p>
    <w:p w14:paraId="39B5101F" w14:textId="77777777" w:rsidR="00C0295B" w:rsidRPr="004E09C6" w:rsidRDefault="00C0295B" w:rsidP="00C0295B">
      <w:pPr>
        <w:rPr>
          <w:rFonts w:ascii="Times New Roman" w:hAnsi="Times New Roman" w:cs="Times New Roman"/>
        </w:rPr>
      </w:pPr>
    </w:p>
    <w:p w14:paraId="723854DE" w14:textId="4804B3F2" w:rsidR="00C0295B" w:rsidRPr="00795254" w:rsidRDefault="00C0295B" w:rsidP="00C0295B">
      <w:pPr>
        <w:rPr>
          <w:rFonts w:ascii="Times New Roman" w:hAnsi="Times New Roman" w:cs="Times New Roman"/>
          <w:b/>
          <w:i/>
          <w:rPrChange w:id="78" w:author="Terence Williams" w:date="2014-10-31T01:02:00Z">
            <w:rPr>
              <w:rFonts w:ascii="Times New Roman" w:hAnsi="Times New Roman" w:cs="Times New Roman"/>
            </w:rPr>
          </w:rPrChange>
        </w:rPr>
      </w:pPr>
      <w:r w:rsidRPr="00795254">
        <w:rPr>
          <w:rFonts w:ascii="Times New Roman" w:hAnsi="Times New Roman" w:cs="Times New Roman"/>
          <w:b/>
          <w:i/>
          <w:rPrChange w:id="79" w:author="Terence Williams" w:date="2014-10-31T01:02:00Z">
            <w:rPr>
              <w:rFonts w:ascii="Times New Roman" w:hAnsi="Times New Roman" w:cs="Times New Roman"/>
            </w:rPr>
          </w:rPrChange>
        </w:rPr>
        <w:t>Evaluated Solution</w:t>
      </w:r>
    </w:p>
    <w:p w14:paraId="761CC028" w14:textId="77777777" w:rsidR="00C0295B" w:rsidRPr="004E09C6" w:rsidRDefault="00C0295B" w:rsidP="00C0295B">
      <w:pPr>
        <w:rPr>
          <w:rFonts w:ascii="Times New Roman" w:hAnsi="Times New Roman" w:cs="Times New Roman"/>
        </w:rPr>
      </w:pPr>
    </w:p>
    <w:p w14:paraId="777816AA" w14:textId="0B95221E" w:rsidR="00C0295B" w:rsidRPr="004E09C6" w:rsidRDefault="00C0295B" w:rsidP="00C0295B">
      <w:pPr>
        <w:rPr>
          <w:rFonts w:ascii="Times New Roman" w:hAnsi="Times New Roman" w:cs="Times New Roman"/>
        </w:rPr>
      </w:pPr>
      <w:r w:rsidRPr="004E09C6">
        <w:rPr>
          <w:rFonts w:ascii="Times New Roman" w:hAnsi="Times New Roman" w:cs="Times New Roman"/>
        </w:rPr>
        <w:t>The solution should help with keeping count and remembering the fingers that correspond with which numbers.</w:t>
      </w:r>
    </w:p>
    <w:p w14:paraId="550A6A19" w14:textId="77777777" w:rsidR="00C0295B" w:rsidRPr="004E09C6" w:rsidRDefault="00C0295B" w:rsidP="00C0295B">
      <w:pPr>
        <w:rPr>
          <w:rFonts w:ascii="Times New Roman" w:hAnsi="Times New Roman" w:cs="Times New Roman"/>
        </w:rPr>
      </w:pPr>
    </w:p>
    <w:p w14:paraId="734A94FD" w14:textId="0A4135C1" w:rsidR="00C0295B" w:rsidRPr="00795254" w:rsidRDefault="00C0295B" w:rsidP="00C0295B">
      <w:pPr>
        <w:rPr>
          <w:rFonts w:ascii="Times New Roman" w:hAnsi="Times New Roman" w:cs="Times New Roman"/>
          <w:b/>
          <w:i/>
          <w:rPrChange w:id="80" w:author="Terence Williams" w:date="2014-10-31T01:02:00Z">
            <w:rPr>
              <w:rFonts w:ascii="Times New Roman" w:hAnsi="Times New Roman" w:cs="Times New Roman"/>
            </w:rPr>
          </w:rPrChange>
        </w:rPr>
      </w:pPr>
      <w:r w:rsidRPr="00795254">
        <w:rPr>
          <w:rFonts w:ascii="Times New Roman" w:hAnsi="Times New Roman" w:cs="Times New Roman"/>
          <w:b/>
          <w:i/>
          <w:rPrChange w:id="81" w:author="Terence Williams" w:date="2014-10-31T01:02:00Z">
            <w:rPr>
              <w:rFonts w:ascii="Times New Roman" w:hAnsi="Times New Roman" w:cs="Times New Roman"/>
            </w:rPr>
          </w:rPrChange>
        </w:rPr>
        <w:t>Plan in action</w:t>
      </w:r>
    </w:p>
    <w:p w14:paraId="0F42A1AD" w14:textId="77777777" w:rsidR="00C0295B" w:rsidRPr="004E09C6" w:rsidRDefault="00C0295B" w:rsidP="00C0295B">
      <w:pPr>
        <w:rPr>
          <w:rFonts w:ascii="Times New Roman" w:hAnsi="Times New Roman" w:cs="Times New Roman"/>
        </w:rPr>
      </w:pPr>
    </w:p>
    <w:p w14:paraId="02B7E0AB" w14:textId="6332B265" w:rsidR="00C0295B" w:rsidRPr="004E09C6" w:rsidRDefault="00C0295B" w:rsidP="00C0295B">
      <w:pPr>
        <w:rPr>
          <w:rFonts w:ascii="Times New Roman" w:hAnsi="Times New Roman" w:cs="Times New Roman"/>
        </w:rPr>
      </w:pPr>
      <w:r w:rsidRPr="004E09C6">
        <w:rPr>
          <w:rFonts w:ascii="Times New Roman" w:hAnsi="Times New Roman" w:cs="Times New Roman"/>
        </w:rPr>
        <w:t>The little girl could start her count and have someone writing and keeping up with the count and fingers being used. This could be time consuming but would help.</w:t>
      </w:r>
    </w:p>
    <w:p w14:paraId="52B72DA0" w14:textId="77777777" w:rsidR="00C0295B" w:rsidRPr="004E09C6" w:rsidRDefault="00C0295B" w:rsidP="00C0295B">
      <w:pPr>
        <w:rPr>
          <w:rFonts w:ascii="Times New Roman" w:hAnsi="Times New Roman" w:cs="Times New Roman"/>
        </w:rPr>
      </w:pPr>
    </w:p>
    <w:p w14:paraId="39E7A05F" w14:textId="77777777" w:rsidR="00C0295B" w:rsidRPr="004E09C6" w:rsidRDefault="00C0295B" w:rsidP="00C0295B">
      <w:pPr>
        <w:rPr>
          <w:rFonts w:ascii="Times New Roman" w:hAnsi="Times New Roman" w:cs="Times New Roman"/>
        </w:rPr>
      </w:pPr>
    </w:p>
    <w:p w14:paraId="50BC11AB" w14:textId="77777777" w:rsidR="00C0295B" w:rsidRPr="004E09C6" w:rsidRDefault="00C0295B" w:rsidP="00C0295B">
      <w:pPr>
        <w:rPr>
          <w:rFonts w:ascii="Times New Roman" w:hAnsi="Times New Roman" w:cs="Times New Roman"/>
        </w:rPr>
      </w:pPr>
    </w:p>
    <w:p w14:paraId="1649E15A" w14:textId="77777777" w:rsidR="00C0295B" w:rsidRPr="004E09C6" w:rsidRDefault="00C0295B" w:rsidP="00C0295B">
      <w:pPr>
        <w:rPr>
          <w:rFonts w:ascii="Times New Roman" w:hAnsi="Times New Roman" w:cs="Times New Roman"/>
        </w:rPr>
      </w:pPr>
    </w:p>
    <w:p w14:paraId="672BCBF2" w14:textId="6B14C156" w:rsidR="00C0295B" w:rsidRPr="004E09C6" w:rsidRDefault="00C0295B" w:rsidP="00C0295B">
      <w:pPr>
        <w:rPr>
          <w:rFonts w:ascii="Times New Roman" w:hAnsi="Times New Roman" w:cs="Times New Roman"/>
        </w:rPr>
      </w:pPr>
      <w:r w:rsidRPr="004E09C6">
        <w:rPr>
          <w:rFonts w:ascii="Times New Roman" w:hAnsi="Times New Roman" w:cs="Times New Roman"/>
        </w:rPr>
        <w:t xml:space="preserve"> </w:t>
      </w:r>
    </w:p>
    <w:p w14:paraId="34F8C946" w14:textId="77777777" w:rsidR="00F80507" w:rsidRPr="004E09C6" w:rsidRDefault="00F80507" w:rsidP="00F80507">
      <w:pPr>
        <w:rPr>
          <w:rFonts w:ascii="Times New Roman" w:hAnsi="Times New Roman" w:cs="Times New Roman"/>
        </w:rPr>
      </w:pPr>
    </w:p>
    <w:sectPr w:rsidR="00F80507" w:rsidRPr="004E09C6" w:rsidSect="00795254">
      <w:pgSz w:w="12240" w:h="15840"/>
      <w:pgMar w:top="1440" w:right="1800" w:bottom="1440" w:left="1800" w:header="720" w:footer="720" w:gutter="0"/>
      <w:cols w:space="720"/>
      <w:titlePg/>
      <w:docGrid w:linePitch="360"/>
      <w:sectPrChange w:id="82" w:author="Terence Williams" w:date="2014-10-31T01:03:00Z">
        <w:sectPr w:rsidR="00F80507" w:rsidRPr="004E09C6" w:rsidSect="00795254">
          <w:pgMar w:top="1440" w:right="1800" w:bottom="1440" w:left="1800" w:header="720" w:footer="720" w:gutter="0"/>
          <w:titlePg w:val="0"/>
        </w:sectPr>
      </w:sectPrChange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F4612A"/>
    <w:multiLevelType w:val="hybridMultilevel"/>
    <w:tmpl w:val="BF8AC6FE"/>
    <w:lvl w:ilvl="0" w:tplc="A7E0E1F2">
      <w:start w:val="1"/>
      <w:numFmt w:val="upperLetter"/>
      <w:lvlText w:val="%1.)"/>
      <w:lvlJc w:val="left"/>
      <w:pPr>
        <w:ind w:left="740" w:hanging="3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8324B5D"/>
    <w:multiLevelType w:val="hybridMultilevel"/>
    <w:tmpl w:val="AD40E7F0"/>
    <w:lvl w:ilvl="0" w:tplc="F118C5C4">
      <w:start w:val="1"/>
      <w:numFmt w:val="upperLetter"/>
      <w:lvlText w:val="%1.)"/>
      <w:lvlJc w:val="left"/>
      <w:pPr>
        <w:ind w:left="740" w:hanging="3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8332C4F"/>
    <w:multiLevelType w:val="hybridMultilevel"/>
    <w:tmpl w:val="27BCA016"/>
    <w:lvl w:ilvl="0" w:tplc="71D42C4E">
      <w:start w:val="1"/>
      <w:numFmt w:val="upperLetter"/>
      <w:lvlText w:val="%1.)"/>
      <w:lvlJc w:val="left"/>
      <w:pPr>
        <w:ind w:left="740" w:hanging="3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56F61E4"/>
    <w:multiLevelType w:val="hybridMultilevel"/>
    <w:tmpl w:val="2620EE4E"/>
    <w:lvl w:ilvl="0" w:tplc="33DAC3A4">
      <w:start w:val="1"/>
      <w:numFmt w:val="upperLetter"/>
      <w:lvlText w:val="%1.)"/>
      <w:lvlJc w:val="left"/>
      <w:pPr>
        <w:ind w:left="740" w:hanging="3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F413D99"/>
    <w:multiLevelType w:val="hybridMultilevel"/>
    <w:tmpl w:val="BFC8D000"/>
    <w:lvl w:ilvl="0" w:tplc="B0D677FE">
      <w:start w:val="1"/>
      <w:numFmt w:val="upperLetter"/>
      <w:lvlText w:val="%1.)"/>
      <w:lvlJc w:val="left"/>
      <w:pPr>
        <w:ind w:left="740" w:hanging="3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18"/>
  <w:proofState w:spelling="clean" w:grammar="clean"/>
  <w:trackRevisions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18C2"/>
    <w:rsid w:val="00251A23"/>
    <w:rsid w:val="004E09C6"/>
    <w:rsid w:val="00647ACD"/>
    <w:rsid w:val="0070556A"/>
    <w:rsid w:val="00795254"/>
    <w:rsid w:val="00A55228"/>
    <w:rsid w:val="00C0295B"/>
    <w:rsid w:val="00D318C2"/>
    <w:rsid w:val="00DB47A9"/>
    <w:rsid w:val="00F15B90"/>
    <w:rsid w:val="00F805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3959BF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5254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8C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E09C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09C6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95254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95254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795254"/>
    <w:pPr>
      <w:spacing w:before="120"/>
    </w:pPr>
    <w:rPr>
      <w:rFonts w:asciiTheme="majorHAnsi" w:hAnsiTheme="majorHAnsi"/>
      <w:b/>
      <w:color w:val="548DD4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795254"/>
    <w:rPr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795254"/>
    <w:pPr>
      <w:ind w:left="24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95254"/>
    <w:pPr>
      <w:pBdr>
        <w:between w:val="double" w:sz="6" w:space="0" w:color="auto"/>
      </w:pBdr>
      <w:ind w:left="48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95254"/>
    <w:pPr>
      <w:pBdr>
        <w:between w:val="double" w:sz="6" w:space="0" w:color="auto"/>
      </w:pBdr>
      <w:ind w:left="72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95254"/>
    <w:pPr>
      <w:pBdr>
        <w:between w:val="double" w:sz="6" w:space="0" w:color="auto"/>
      </w:pBdr>
      <w:ind w:left="96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95254"/>
    <w:pPr>
      <w:pBdr>
        <w:between w:val="double" w:sz="6" w:space="0" w:color="auto"/>
      </w:pBdr>
      <w:ind w:left="120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95254"/>
    <w:pPr>
      <w:pBdr>
        <w:between w:val="double" w:sz="6" w:space="0" w:color="auto"/>
      </w:pBdr>
      <w:ind w:left="14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95254"/>
    <w:pPr>
      <w:pBdr>
        <w:between w:val="double" w:sz="6" w:space="0" w:color="auto"/>
      </w:pBdr>
      <w:ind w:left="1680"/>
    </w:pPr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5254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8C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E09C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09C6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95254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95254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795254"/>
    <w:pPr>
      <w:spacing w:before="120"/>
    </w:pPr>
    <w:rPr>
      <w:rFonts w:asciiTheme="majorHAnsi" w:hAnsiTheme="majorHAnsi"/>
      <w:b/>
      <w:color w:val="548DD4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795254"/>
    <w:rPr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795254"/>
    <w:pPr>
      <w:ind w:left="24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95254"/>
    <w:pPr>
      <w:pBdr>
        <w:between w:val="double" w:sz="6" w:space="0" w:color="auto"/>
      </w:pBdr>
      <w:ind w:left="48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95254"/>
    <w:pPr>
      <w:pBdr>
        <w:between w:val="double" w:sz="6" w:space="0" w:color="auto"/>
      </w:pBdr>
      <w:ind w:left="72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95254"/>
    <w:pPr>
      <w:pBdr>
        <w:between w:val="double" w:sz="6" w:space="0" w:color="auto"/>
      </w:pBdr>
      <w:ind w:left="96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95254"/>
    <w:pPr>
      <w:pBdr>
        <w:between w:val="double" w:sz="6" w:space="0" w:color="auto"/>
      </w:pBdr>
      <w:ind w:left="120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95254"/>
    <w:pPr>
      <w:pBdr>
        <w:between w:val="double" w:sz="6" w:space="0" w:color="auto"/>
      </w:pBdr>
      <w:ind w:left="14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95254"/>
    <w:pPr>
      <w:pBdr>
        <w:between w:val="double" w:sz="6" w:space="0" w:color="auto"/>
      </w:pBdr>
      <w:ind w:left="168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fontTable" Target="fontTable.xml"/><Relationship Id="rId16" Type="http://schemas.openxmlformats.org/officeDocument/2006/relationships/glossaryDocument" Target="glossary/document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3257F67E2ED8F64F93849646EB30CE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A6FAD39-0FFC-5749-846E-B4320AE20221}"/>
      </w:docPartPr>
      <w:docPartBody>
        <w:p w14:paraId="128E13EE" w14:textId="343584F4" w:rsidR="002B31D0" w:rsidRDefault="002B31D0" w:rsidP="002B31D0">
          <w:pPr>
            <w:pStyle w:val="3257F67E2ED8F64F93849646EB30CECF"/>
          </w:pPr>
          <w:r>
            <w:rPr>
              <w:rFonts w:ascii="Cambria" w:hAnsi="Cambria"/>
              <w:b/>
              <w:noProof/>
              <w:color w:val="1D5A85"/>
              <w:sz w:val="72"/>
              <w14:shadow w14:blurRad="0" w14:dist="25400" w14:dir="2700000" w14:sx="0" w14:sy="0" w14:kx="0" w14:ky="0" w14:algn="none">
                <w14:srgbClr w14:val="000000">
                  <w14:alpha w14:val="50000"/>
                </w14:srgbClr>
              </w14:shadow>
              <w14:textOutline w14:w="9525" w14:cap="flat" w14:cmpd="sng" w14:algn="ctr">
                <w14:solidFill>
                  <w14:schemeClr w14:val="bg1">
                    <w14:alpha w14:val="50000"/>
                    <w14:lumMod w14:val="75000"/>
                  </w14:schemeClr>
                </w14:solidFill>
                <w14:prstDash w14:val="solid"/>
                <w14:round/>
              </w14:textOutline>
            </w:rPr>
            <w:t>[Document Title]</w:t>
          </w:r>
        </w:p>
      </w:docPartBody>
    </w:docPart>
    <w:docPart>
      <w:docPartPr>
        <w:name w:val="D4DAA92A9FD9224DAF1AA40781A3BBD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74816B-455C-5448-ABFA-A612748C0F21}"/>
      </w:docPartPr>
      <w:docPartBody>
        <w:p w14:paraId="7CAF5BE2" w14:textId="75111B64" w:rsidR="002B31D0" w:rsidRDefault="002B31D0" w:rsidP="002B31D0">
          <w:pPr>
            <w:pStyle w:val="D4DAA92A9FD9224DAF1AA40781A3BBDA"/>
          </w:pPr>
          <w:r>
            <w:rPr>
              <w:rFonts w:ascii="Cambria" w:eastAsiaTheme="majorEastAsia" w:hAnsi="Cambria" w:cstheme="majorBidi"/>
              <w:b/>
              <w:color w:val="528AD1"/>
              <w:sz w:val="44"/>
              <w:szCs w:val="44"/>
              <w14:shadow w14:blurRad="0" w14:dist="25400" w14:dir="2700000" w14:sx="0" w14:sy="0" w14:kx="0" w14:ky="0" w14:algn="none">
                <w14:srgbClr w14:val="000000">
                  <w14:alpha w14:val="50000"/>
                </w14:srgbClr>
              </w14:shadow>
              <w14:textOutline w14:w="9525" w14:cap="flat" w14:cmpd="sng" w14:algn="ctr">
                <w14:solidFill>
                  <w14:schemeClr w14:val="bg1">
                    <w14:alpha w14:val="50000"/>
                    <w14:lumMod w14:val="75000"/>
                  </w14:schemeClr>
                </w14:solidFill>
                <w14:prstDash w14:val="solid"/>
                <w14:round/>
              </w14:textOutline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31D0"/>
    <w:rsid w:val="002B31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257F67E2ED8F64F93849646EB30CECF">
    <w:name w:val="3257F67E2ED8F64F93849646EB30CECF"/>
    <w:rsid w:val="002B31D0"/>
  </w:style>
  <w:style w:type="paragraph" w:customStyle="1" w:styleId="D4DAA92A9FD9224DAF1AA40781A3BBDA">
    <w:name w:val="D4DAA92A9FD9224DAF1AA40781A3BBDA"/>
    <w:rsid w:val="002B31D0"/>
  </w:style>
  <w:style w:type="paragraph" w:customStyle="1" w:styleId="56E39BEDFFBADA4F9D23339DD50713F8">
    <w:name w:val="56E39BEDFFBADA4F9D23339DD50713F8"/>
    <w:rsid w:val="002B31D0"/>
  </w:style>
</w:styles>
</file>

<file path=word/glossary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257F67E2ED8F64F93849646EB30CECF">
    <w:name w:val="3257F67E2ED8F64F93849646EB30CECF"/>
    <w:rsid w:val="002B31D0"/>
  </w:style>
  <w:style w:type="paragraph" w:customStyle="1" w:styleId="D4DAA92A9FD9224DAF1AA40781A3BBDA">
    <w:name w:val="D4DAA92A9FD9224DAF1AA40781A3BBDA"/>
    <w:rsid w:val="002B31D0"/>
  </w:style>
  <w:style w:type="paragraph" w:customStyle="1" w:styleId="56E39BEDFFBADA4F9D23339DD50713F8">
    <w:name w:val="56E39BEDFFBADA4F9D23339DD50713F8"/>
    <w:rsid w:val="002B31D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E6E533F-BEF4-D146-B235-DB55DCDE23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452</Words>
  <Characters>2578</Characters>
  <Application>Microsoft Macintosh Word</Application>
  <DocSecurity>0</DocSecurity>
  <Lines>21</Lines>
  <Paragraphs>6</Paragraphs>
  <ScaleCrop>false</ScaleCrop>
  <Company/>
  <LinksUpToDate>false</LinksUpToDate>
  <CharactersWithSpaces>3024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Problem Solving</dc:title>
  <dc:subject>October 30, 2014</dc:subject>
  <dc:creator>Terence Williams</dc:creator>
  <cp:keywords/>
  <dc:description/>
  <cp:lastModifiedBy>Terence Williams</cp:lastModifiedBy>
  <cp:revision>2</cp:revision>
  <cp:lastPrinted>2014-10-31T04:36:00Z</cp:lastPrinted>
  <dcterms:created xsi:type="dcterms:W3CDTF">2014-10-31T05:12:00Z</dcterms:created>
  <dcterms:modified xsi:type="dcterms:W3CDTF">2014-10-31T05:12:00Z</dcterms:modified>
</cp:coreProperties>
</file>